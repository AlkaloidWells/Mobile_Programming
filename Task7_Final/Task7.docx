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ADA72" w14:textId="77777777" w:rsidR="005B3CCE" w:rsidRDefault="005B3CCE" w:rsidP="00CD0079">
      <w:pPr>
        <w:pStyle w:val="Heading4"/>
        <w:ind w:left="1103" w:right="1781"/>
        <w:jc w:val="both"/>
      </w:pPr>
      <w:r>
        <w:rPr>
          <w:noProof/>
        </w:rPr>
        <w:drawing>
          <wp:anchor distT="0" distB="0" distL="0" distR="0" simplePos="0" relativeHeight="251659264" behindDoc="0" locked="0" layoutInCell="1" allowOverlap="1" wp14:anchorId="05207BC3" wp14:editId="4A38A535">
            <wp:simplePos x="0" y="0"/>
            <wp:positionH relativeFrom="margin">
              <wp:posOffset>-384810</wp:posOffset>
            </wp:positionH>
            <wp:positionV relativeFrom="page">
              <wp:posOffset>309880</wp:posOffset>
            </wp:positionV>
            <wp:extent cx="6947535" cy="9740265"/>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47535" cy="9740265"/>
                    </a:xfrm>
                    <a:prstGeom prst="rect">
                      <a:avLst/>
                    </a:prstGeom>
                    <a:noFill/>
                  </pic:spPr>
                </pic:pic>
              </a:graphicData>
            </a:graphic>
            <wp14:sizeRelH relativeFrom="page">
              <wp14:pctWidth>0</wp14:pctWidth>
            </wp14:sizeRelH>
            <wp14:sizeRelV relativeFrom="margin">
              <wp14:pctHeight>0</wp14:pctHeight>
            </wp14:sizeRelV>
          </wp:anchor>
        </w:drawing>
      </w:r>
      <w:r>
        <w:t>UNIVERSITY</w:t>
      </w:r>
      <w:r>
        <w:rPr>
          <w:spacing w:val="-1"/>
        </w:rPr>
        <w:t xml:space="preserve"> </w:t>
      </w:r>
      <w:r>
        <w:t>OF</w:t>
      </w:r>
      <w:r>
        <w:rPr>
          <w:spacing w:val="-3"/>
        </w:rPr>
        <w:t xml:space="preserve"> </w:t>
      </w:r>
      <w:r>
        <w:t>BUEA</w:t>
      </w:r>
    </w:p>
    <w:p w14:paraId="5E4B2B5E" w14:textId="77777777" w:rsidR="005B3CCE" w:rsidRDefault="005B3CCE" w:rsidP="00CD0079">
      <w:pPr>
        <w:spacing w:before="137"/>
        <w:ind w:left="1103" w:right="1781"/>
        <w:jc w:val="both"/>
        <w:rPr>
          <w:b/>
          <w:sz w:val="24"/>
        </w:rPr>
      </w:pPr>
      <w:r>
        <w:rPr>
          <w:b/>
          <w:sz w:val="24"/>
        </w:rPr>
        <w:t>**************</w:t>
      </w:r>
    </w:p>
    <w:p w14:paraId="04CB9AD4" w14:textId="77777777" w:rsidR="005B3CCE" w:rsidRDefault="005B3CCE" w:rsidP="00CD0079">
      <w:pPr>
        <w:pStyle w:val="Heading4"/>
        <w:spacing w:before="139"/>
        <w:ind w:left="1853" w:right="2532"/>
        <w:jc w:val="both"/>
      </w:pPr>
      <w:r>
        <w:t>FACULTY</w:t>
      </w:r>
      <w:r>
        <w:rPr>
          <w:spacing w:val="-2"/>
        </w:rPr>
        <w:t xml:space="preserve"> </w:t>
      </w:r>
      <w:r>
        <w:t>OF</w:t>
      </w:r>
      <w:r>
        <w:rPr>
          <w:spacing w:val="-4"/>
        </w:rPr>
        <w:t xml:space="preserve"> </w:t>
      </w:r>
      <w:r>
        <w:t>ENGINEERING</w:t>
      </w:r>
      <w:r>
        <w:rPr>
          <w:spacing w:val="-3"/>
        </w:rPr>
        <w:t xml:space="preserve"> </w:t>
      </w:r>
      <w:r>
        <w:t>AND</w:t>
      </w:r>
      <w:r>
        <w:rPr>
          <w:spacing w:val="-1"/>
        </w:rPr>
        <w:t xml:space="preserve"> </w:t>
      </w:r>
      <w:r>
        <w:t>TECHNOLOGY</w:t>
      </w:r>
    </w:p>
    <w:p w14:paraId="11FF7D27" w14:textId="77777777" w:rsidR="005B3CCE" w:rsidRDefault="005B3CCE" w:rsidP="00CD0079">
      <w:pPr>
        <w:spacing w:before="137"/>
        <w:ind w:left="1103" w:right="1781"/>
        <w:jc w:val="both"/>
        <w:rPr>
          <w:b/>
          <w:sz w:val="24"/>
        </w:rPr>
      </w:pPr>
      <w:r>
        <w:rPr>
          <w:b/>
          <w:sz w:val="24"/>
        </w:rPr>
        <w:t>*********</w:t>
      </w:r>
    </w:p>
    <w:p w14:paraId="1170F53F" w14:textId="77777777" w:rsidR="005B3CCE" w:rsidRDefault="005B3CCE" w:rsidP="00CD0079">
      <w:pPr>
        <w:pStyle w:val="Heading4"/>
        <w:spacing w:before="139"/>
        <w:ind w:left="1102" w:right="1783"/>
        <w:jc w:val="both"/>
      </w:pPr>
      <w:r>
        <w:t>DEPARTMENT</w:t>
      </w:r>
      <w:r>
        <w:rPr>
          <w:spacing w:val="-2"/>
        </w:rPr>
        <w:t xml:space="preserve"> </w:t>
      </w:r>
      <w:r>
        <w:t>OF</w:t>
      </w:r>
      <w:r>
        <w:rPr>
          <w:spacing w:val="-5"/>
        </w:rPr>
        <w:t xml:space="preserve"> </w:t>
      </w:r>
      <w:r>
        <w:t>COMPUTER</w:t>
      </w:r>
      <w:r>
        <w:rPr>
          <w:spacing w:val="-2"/>
        </w:rPr>
        <w:t xml:space="preserve"> </w:t>
      </w:r>
      <w:r>
        <w:t>ENGINEERING</w:t>
      </w:r>
    </w:p>
    <w:p w14:paraId="357D2E94" w14:textId="77777777" w:rsidR="005B3CCE" w:rsidRDefault="005B3CCE" w:rsidP="00CD0079">
      <w:pPr>
        <w:spacing w:before="137"/>
        <w:ind w:left="1103" w:right="1781"/>
        <w:jc w:val="both"/>
        <w:rPr>
          <w:b/>
          <w:sz w:val="24"/>
        </w:rPr>
      </w:pPr>
      <w:r>
        <w:rPr>
          <w:b/>
          <w:sz w:val="24"/>
        </w:rPr>
        <w:t>******</w:t>
      </w:r>
    </w:p>
    <w:p w14:paraId="1E70C28D" w14:textId="77777777" w:rsidR="005B3CCE" w:rsidRDefault="005B3CCE" w:rsidP="00CD0079">
      <w:pPr>
        <w:pStyle w:val="Heading4"/>
        <w:spacing w:before="140"/>
        <w:ind w:left="1103" w:right="1781"/>
        <w:jc w:val="both"/>
      </w:pPr>
      <w:r>
        <w:t>2022/2023</w:t>
      </w:r>
      <w:r>
        <w:rPr>
          <w:spacing w:val="-1"/>
        </w:rPr>
        <w:t xml:space="preserve"> </w:t>
      </w:r>
      <w:r>
        <w:t>ACADEMIC YEAR</w:t>
      </w:r>
    </w:p>
    <w:p w14:paraId="66E46C71" w14:textId="77777777" w:rsidR="005B3CCE" w:rsidRDefault="005B3CCE" w:rsidP="00CD0079">
      <w:pPr>
        <w:pStyle w:val="BodyText"/>
        <w:jc w:val="both"/>
        <w:rPr>
          <w:b/>
          <w:sz w:val="26"/>
        </w:rPr>
      </w:pPr>
    </w:p>
    <w:p w14:paraId="6421275B" w14:textId="77777777" w:rsidR="005B3CCE" w:rsidRDefault="005B3CCE" w:rsidP="00CD0079">
      <w:pPr>
        <w:pStyle w:val="BodyText"/>
        <w:jc w:val="both"/>
        <w:rPr>
          <w:b/>
          <w:sz w:val="26"/>
        </w:rPr>
      </w:pPr>
    </w:p>
    <w:p w14:paraId="66EFB502" w14:textId="77777777" w:rsidR="005B3CCE" w:rsidRDefault="005B3CCE" w:rsidP="00CD0079">
      <w:pPr>
        <w:pStyle w:val="BodyText"/>
        <w:jc w:val="both"/>
        <w:rPr>
          <w:b/>
          <w:sz w:val="26"/>
        </w:rPr>
      </w:pPr>
    </w:p>
    <w:p w14:paraId="14FFFD99" w14:textId="77777777" w:rsidR="005B3CCE" w:rsidRDefault="005B3CCE" w:rsidP="00CD0079">
      <w:pPr>
        <w:pStyle w:val="Title"/>
        <w:spacing w:before="200"/>
        <w:jc w:val="both"/>
      </w:pPr>
      <w:r>
        <w:rPr>
          <w:noProof/>
        </w:rPr>
        <mc:AlternateContent>
          <mc:Choice Requires="wpg">
            <w:drawing>
              <wp:anchor distT="0" distB="0" distL="0" distR="0" simplePos="0" relativeHeight="251660288" behindDoc="1" locked="0" layoutInCell="1" allowOverlap="1" wp14:anchorId="7A26B306" wp14:editId="39AEE60A">
                <wp:simplePos x="0" y="0"/>
                <wp:positionH relativeFrom="page">
                  <wp:posOffset>882650</wp:posOffset>
                </wp:positionH>
                <wp:positionV relativeFrom="paragraph">
                  <wp:posOffset>472440</wp:posOffset>
                </wp:positionV>
                <wp:extent cx="5654675" cy="2482850"/>
                <wp:effectExtent l="0" t="0" r="3175" b="12700"/>
                <wp:wrapTopAndBottom/>
                <wp:docPr id="70" name="Group 70"/>
                <wp:cNvGraphicFramePr/>
                <a:graphic xmlns:a="http://schemas.openxmlformats.org/drawingml/2006/main">
                  <a:graphicData uri="http://schemas.microsoft.com/office/word/2010/wordprocessingGroup">
                    <wpg:wgp>
                      <wpg:cNvGrpSpPr/>
                      <wpg:grpSpPr bwMode="auto">
                        <a:xfrm>
                          <a:off x="0" y="0"/>
                          <a:ext cx="5654675" cy="2482850"/>
                          <a:chOff x="0" y="0"/>
                          <a:chExt cx="8905" cy="3910"/>
                        </a:xfrm>
                      </wpg:grpSpPr>
                      <wps:wsp>
                        <wps:cNvPr id="71" name="AutoShape 17"/>
                        <wps:cNvSpPr>
                          <a:spLocks/>
                        </wps:cNvSpPr>
                        <wps:spPr bwMode="auto">
                          <a:xfrm>
                            <a:off x="20" y="261"/>
                            <a:ext cx="8865" cy="3629"/>
                          </a:xfrm>
                          <a:custGeom>
                            <a:avLst/>
                            <a:gdLst>
                              <a:gd name="T0" fmla="+- 0 10263 1410"/>
                              <a:gd name="T1" fmla="*/ T0 w 8865"/>
                              <a:gd name="T2" fmla="+- 0 1082 1006"/>
                              <a:gd name="T3" fmla="*/ 1082 h 3629"/>
                              <a:gd name="T4" fmla="+- 0 10176 1410"/>
                              <a:gd name="T5" fmla="*/ T4 w 8865"/>
                              <a:gd name="T6" fmla="+- 0 1201 1006"/>
                              <a:gd name="T7" fmla="*/ 1201 h 3629"/>
                              <a:gd name="T8" fmla="+- 0 10033 1410"/>
                              <a:gd name="T9" fmla="*/ T8 w 8865"/>
                              <a:gd name="T10" fmla="+- 0 1248 1006"/>
                              <a:gd name="T11" fmla="*/ 1248 h 3629"/>
                              <a:gd name="T12" fmla="+- 0 1575 1410"/>
                              <a:gd name="T13" fmla="*/ T12 w 8865"/>
                              <a:gd name="T14" fmla="+- 0 1260 1006"/>
                              <a:gd name="T15" fmla="*/ 1260 h 3629"/>
                              <a:gd name="T16" fmla="+- 0 1457 1410"/>
                              <a:gd name="T17" fmla="*/ T16 w 8865"/>
                              <a:gd name="T18" fmla="+- 0 1347 1006"/>
                              <a:gd name="T19" fmla="*/ 1347 h 3629"/>
                              <a:gd name="T20" fmla="+- 0 1410 1410"/>
                              <a:gd name="T21" fmla="*/ T20 w 8865"/>
                              <a:gd name="T22" fmla="+- 0 1490 1006"/>
                              <a:gd name="T23" fmla="*/ 1490 h 3629"/>
                              <a:gd name="T24" fmla="+- 0 1422 1410"/>
                              <a:gd name="T25" fmla="*/ T24 w 8865"/>
                              <a:gd name="T26" fmla="+- 0 4469 1006"/>
                              <a:gd name="T27" fmla="*/ 4469 h 3629"/>
                              <a:gd name="T28" fmla="+- 0 1509 1410"/>
                              <a:gd name="T29" fmla="*/ T28 w 8865"/>
                              <a:gd name="T30" fmla="+- 0 4588 1006"/>
                              <a:gd name="T31" fmla="*/ 4588 h 3629"/>
                              <a:gd name="T32" fmla="+- 0 1652 1410"/>
                              <a:gd name="T33" fmla="*/ T32 w 8865"/>
                              <a:gd name="T34" fmla="+- 0 4634 1006"/>
                              <a:gd name="T35" fmla="*/ 4634 h 3629"/>
                              <a:gd name="T36" fmla="+- 0 1795 1410"/>
                              <a:gd name="T37" fmla="*/ T36 w 8865"/>
                              <a:gd name="T38" fmla="+- 0 4588 1006"/>
                              <a:gd name="T39" fmla="*/ 4588 h 3629"/>
                              <a:gd name="T40" fmla="+- 0 1881 1410"/>
                              <a:gd name="T41" fmla="*/ T40 w 8865"/>
                              <a:gd name="T42" fmla="+- 0 4469 1006"/>
                              <a:gd name="T43" fmla="*/ 4469 h 3629"/>
                              <a:gd name="T44" fmla="+- 0 1894 1410"/>
                              <a:gd name="T45" fmla="*/ T44 w 8865"/>
                              <a:gd name="T46" fmla="+- 0 4150 1006"/>
                              <a:gd name="T47" fmla="*/ 4150 h 3629"/>
                              <a:gd name="T48" fmla="+- 0 10110 1410"/>
                              <a:gd name="T49" fmla="*/ T48 w 8865"/>
                              <a:gd name="T50" fmla="+- 0 4138 1006"/>
                              <a:gd name="T51" fmla="*/ 4138 h 3629"/>
                              <a:gd name="T52" fmla="+- 0 10228 1410"/>
                              <a:gd name="T53" fmla="*/ T52 w 8865"/>
                              <a:gd name="T54" fmla="+- 0 4051 1006"/>
                              <a:gd name="T55" fmla="*/ 4051 h 3629"/>
                              <a:gd name="T56" fmla="+- 0 10275 1410"/>
                              <a:gd name="T57" fmla="*/ T56 w 8865"/>
                              <a:gd name="T58" fmla="+- 0 3909 1006"/>
                              <a:gd name="T59" fmla="*/ 3909 h 3629"/>
                              <a:gd name="T60" fmla="+- 0 1652 1410"/>
                              <a:gd name="T61" fmla="*/ T60 w 8865"/>
                              <a:gd name="T62" fmla="+- 0 1732 1006"/>
                              <a:gd name="T63" fmla="*/ 1732 h 3629"/>
                              <a:gd name="T64" fmla="+- 0 1661 1410"/>
                              <a:gd name="T65" fmla="*/ T64 w 8865"/>
                              <a:gd name="T66" fmla="+- 0 1443 1006"/>
                              <a:gd name="T67" fmla="*/ 1443 h 3629"/>
                              <a:gd name="T68" fmla="+- 0 1726 1410"/>
                              <a:gd name="T69" fmla="*/ T68 w 8865"/>
                              <a:gd name="T70" fmla="+- 0 1378 1006"/>
                              <a:gd name="T71" fmla="*/ 1378 h 3629"/>
                              <a:gd name="T72" fmla="+- 0 10275 1410"/>
                              <a:gd name="T73" fmla="*/ T72 w 8865"/>
                              <a:gd name="T74" fmla="+- 0 1369 1006"/>
                              <a:gd name="T75" fmla="*/ 1369 h 3629"/>
                              <a:gd name="T76" fmla="+- 0 10275 1410"/>
                              <a:gd name="T77" fmla="*/ T76 w 8865"/>
                              <a:gd name="T78" fmla="+- 0 1369 1006"/>
                              <a:gd name="T79" fmla="*/ 1369 h 3629"/>
                              <a:gd name="T80" fmla="+- 0 1820 1410"/>
                              <a:gd name="T81" fmla="*/ T80 w 8865"/>
                              <a:gd name="T82" fmla="+- 0 1378 1006"/>
                              <a:gd name="T83" fmla="*/ 1378 h 3629"/>
                              <a:gd name="T84" fmla="+- 0 1884 1410"/>
                              <a:gd name="T85" fmla="*/ T84 w 8865"/>
                              <a:gd name="T86" fmla="+- 0 1443 1006"/>
                              <a:gd name="T87" fmla="*/ 1443 h 3629"/>
                              <a:gd name="T88" fmla="+- 0 1881 1410"/>
                              <a:gd name="T89" fmla="*/ T88 w 8865"/>
                              <a:gd name="T90" fmla="+- 0 1566 1006"/>
                              <a:gd name="T91" fmla="*/ 1566 h 3629"/>
                              <a:gd name="T92" fmla="+- 0 1795 1410"/>
                              <a:gd name="T93" fmla="*/ T92 w 8865"/>
                              <a:gd name="T94" fmla="+- 0 1685 1006"/>
                              <a:gd name="T95" fmla="*/ 1685 h 3629"/>
                              <a:gd name="T96" fmla="+- 0 1652 1410"/>
                              <a:gd name="T97" fmla="*/ T96 w 8865"/>
                              <a:gd name="T98" fmla="+- 0 1732 1006"/>
                              <a:gd name="T99" fmla="*/ 1732 h 3629"/>
                              <a:gd name="T100" fmla="+- 0 10275 1410"/>
                              <a:gd name="T101" fmla="*/ T100 w 8865"/>
                              <a:gd name="T102" fmla="+- 0 1369 1006"/>
                              <a:gd name="T103" fmla="*/ 1369 h 3629"/>
                              <a:gd name="T104" fmla="+- 0 9791 1410"/>
                              <a:gd name="T105" fmla="*/ T104 w 8865"/>
                              <a:gd name="T106" fmla="+- 0 1248 1006"/>
                              <a:gd name="T107" fmla="*/ 1248 h 3629"/>
                              <a:gd name="T108" fmla="+- 0 10033 1410"/>
                              <a:gd name="T109" fmla="*/ T108 w 8865"/>
                              <a:gd name="T110" fmla="+- 0 1127 1006"/>
                              <a:gd name="T111" fmla="*/ 1127 h 3629"/>
                              <a:gd name="T112" fmla="+- 0 9865 1410"/>
                              <a:gd name="T113" fmla="*/ T112 w 8865"/>
                              <a:gd name="T114" fmla="+- 0 1117 1006"/>
                              <a:gd name="T115" fmla="*/ 1117 h 3629"/>
                              <a:gd name="T116" fmla="+- 0 9801 1410"/>
                              <a:gd name="T117" fmla="*/ T116 w 8865"/>
                              <a:gd name="T118" fmla="+- 0 1053 1006"/>
                              <a:gd name="T119" fmla="*/ 1053 h 3629"/>
                              <a:gd name="T120" fmla="+- 0 10033 1410"/>
                              <a:gd name="T121" fmla="*/ T120 w 8865"/>
                              <a:gd name="T122" fmla="+- 0 1006 1006"/>
                              <a:gd name="T123" fmla="*/ 1006 h 3629"/>
                              <a:gd name="T124" fmla="+- 0 9998 1410"/>
                              <a:gd name="T125" fmla="*/ T124 w 8865"/>
                              <a:gd name="T126" fmla="+- 0 1092 1006"/>
                              <a:gd name="T127" fmla="*/ 1092 h 3629"/>
                              <a:gd name="T128" fmla="+- 0 9912 1410"/>
                              <a:gd name="T129" fmla="*/ T128 w 8865"/>
                              <a:gd name="T130" fmla="+- 0 1127 1006"/>
                              <a:gd name="T131" fmla="*/ 1127 h 3629"/>
                              <a:gd name="T132" fmla="+- 0 10033 1410"/>
                              <a:gd name="T133" fmla="*/ T132 w 8865"/>
                              <a:gd name="T134" fmla="+- 0 1006 1006"/>
                              <a:gd name="T135" fmla="*/ 1006 h 3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65" h="3629">
                                <a:moveTo>
                                  <a:pt x="8865" y="0"/>
                                </a:moveTo>
                                <a:lnTo>
                                  <a:pt x="8853" y="76"/>
                                </a:lnTo>
                                <a:lnTo>
                                  <a:pt x="8818" y="143"/>
                                </a:lnTo>
                                <a:lnTo>
                                  <a:pt x="8766" y="195"/>
                                </a:lnTo>
                                <a:lnTo>
                                  <a:pt x="8700" y="230"/>
                                </a:lnTo>
                                <a:lnTo>
                                  <a:pt x="8623" y="242"/>
                                </a:lnTo>
                                <a:lnTo>
                                  <a:pt x="242" y="242"/>
                                </a:lnTo>
                                <a:lnTo>
                                  <a:pt x="165" y="254"/>
                                </a:lnTo>
                                <a:lnTo>
                                  <a:pt x="99" y="289"/>
                                </a:lnTo>
                                <a:lnTo>
                                  <a:pt x="47" y="341"/>
                                </a:lnTo>
                                <a:lnTo>
                                  <a:pt x="12" y="407"/>
                                </a:lnTo>
                                <a:lnTo>
                                  <a:pt x="0" y="484"/>
                                </a:lnTo>
                                <a:lnTo>
                                  <a:pt x="0" y="3386"/>
                                </a:lnTo>
                                <a:lnTo>
                                  <a:pt x="12" y="3463"/>
                                </a:lnTo>
                                <a:lnTo>
                                  <a:pt x="47" y="3529"/>
                                </a:lnTo>
                                <a:lnTo>
                                  <a:pt x="99" y="3582"/>
                                </a:lnTo>
                                <a:lnTo>
                                  <a:pt x="165" y="3616"/>
                                </a:lnTo>
                                <a:lnTo>
                                  <a:pt x="242" y="3628"/>
                                </a:lnTo>
                                <a:lnTo>
                                  <a:pt x="318" y="3616"/>
                                </a:lnTo>
                                <a:lnTo>
                                  <a:pt x="385" y="3582"/>
                                </a:lnTo>
                                <a:lnTo>
                                  <a:pt x="437" y="3529"/>
                                </a:lnTo>
                                <a:lnTo>
                                  <a:pt x="471" y="3463"/>
                                </a:lnTo>
                                <a:lnTo>
                                  <a:pt x="484" y="3386"/>
                                </a:lnTo>
                                <a:lnTo>
                                  <a:pt x="484" y="3144"/>
                                </a:lnTo>
                                <a:lnTo>
                                  <a:pt x="8623" y="3144"/>
                                </a:lnTo>
                                <a:lnTo>
                                  <a:pt x="8700" y="3132"/>
                                </a:lnTo>
                                <a:lnTo>
                                  <a:pt x="8766" y="3098"/>
                                </a:lnTo>
                                <a:lnTo>
                                  <a:pt x="8818" y="3045"/>
                                </a:lnTo>
                                <a:lnTo>
                                  <a:pt x="8853" y="2979"/>
                                </a:lnTo>
                                <a:lnTo>
                                  <a:pt x="8865" y="2903"/>
                                </a:lnTo>
                                <a:lnTo>
                                  <a:pt x="8865" y="726"/>
                                </a:lnTo>
                                <a:lnTo>
                                  <a:pt x="242" y="726"/>
                                </a:lnTo>
                                <a:lnTo>
                                  <a:pt x="242" y="484"/>
                                </a:lnTo>
                                <a:lnTo>
                                  <a:pt x="251" y="437"/>
                                </a:lnTo>
                                <a:lnTo>
                                  <a:pt x="277" y="398"/>
                                </a:lnTo>
                                <a:lnTo>
                                  <a:pt x="316" y="372"/>
                                </a:lnTo>
                                <a:lnTo>
                                  <a:pt x="363" y="363"/>
                                </a:lnTo>
                                <a:lnTo>
                                  <a:pt x="8865" y="363"/>
                                </a:lnTo>
                                <a:lnTo>
                                  <a:pt x="8865" y="0"/>
                                </a:lnTo>
                                <a:close/>
                                <a:moveTo>
                                  <a:pt x="8865" y="363"/>
                                </a:moveTo>
                                <a:lnTo>
                                  <a:pt x="363" y="363"/>
                                </a:lnTo>
                                <a:lnTo>
                                  <a:pt x="410" y="372"/>
                                </a:lnTo>
                                <a:lnTo>
                                  <a:pt x="448" y="398"/>
                                </a:lnTo>
                                <a:lnTo>
                                  <a:pt x="474" y="437"/>
                                </a:lnTo>
                                <a:lnTo>
                                  <a:pt x="484" y="484"/>
                                </a:lnTo>
                                <a:lnTo>
                                  <a:pt x="471" y="560"/>
                                </a:lnTo>
                                <a:lnTo>
                                  <a:pt x="437" y="627"/>
                                </a:lnTo>
                                <a:lnTo>
                                  <a:pt x="385" y="679"/>
                                </a:lnTo>
                                <a:lnTo>
                                  <a:pt x="318" y="713"/>
                                </a:lnTo>
                                <a:lnTo>
                                  <a:pt x="242" y="726"/>
                                </a:lnTo>
                                <a:lnTo>
                                  <a:pt x="8865" y="726"/>
                                </a:lnTo>
                                <a:lnTo>
                                  <a:pt x="8865" y="363"/>
                                </a:lnTo>
                                <a:close/>
                                <a:moveTo>
                                  <a:pt x="8381" y="0"/>
                                </a:moveTo>
                                <a:lnTo>
                                  <a:pt x="8381" y="242"/>
                                </a:lnTo>
                                <a:lnTo>
                                  <a:pt x="8623" y="242"/>
                                </a:lnTo>
                                <a:lnTo>
                                  <a:pt x="8623" y="121"/>
                                </a:lnTo>
                                <a:lnTo>
                                  <a:pt x="8502" y="121"/>
                                </a:lnTo>
                                <a:lnTo>
                                  <a:pt x="8455" y="111"/>
                                </a:lnTo>
                                <a:lnTo>
                                  <a:pt x="8417" y="86"/>
                                </a:lnTo>
                                <a:lnTo>
                                  <a:pt x="8391" y="47"/>
                                </a:lnTo>
                                <a:lnTo>
                                  <a:pt x="8381" y="0"/>
                                </a:lnTo>
                                <a:close/>
                                <a:moveTo>
                                  <a:pt x="8623" y="0"/>
                                </a:moveTo>
                                <a:lnTo>
                                  <a:pt x="8614" y="47"/>
                                </a:lnTo>
                                <a:lnTo>
                                  <a:pt x="8588" y="86"/>
                                </a:lnTo>
                                <a:lnTo>
                                  <a:pt x="8549" y="111"/>
                                </a:lnTo>
                                <a:lnTo>
                                  <a:pt x="8502" y="121"/>
                                </a:lnTo>
                                <a:lnTo>
                                  <a:pt x="8623" y="121"/>
                                </a:lnTo>
                                <a:lnTo>
                                  <a:pt x="8623" y="0"/>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AutoShape 16"/>
                        <wps:cNvSpPr>
                          <a:spLocks/>
                        </wps:cNvSpPr>
                        <wps:spPr bwMode="auto">
                          <a:xfrm>
                            <a:off x="261" y="20"/>
                            <a:ext cx="8624" cy="968"/>
                          </a:xfrm>
                          <a:custGeom>
                            <a:avLst/>
                            <a:gdLst>
                              <a:gd name="T0" fmla="+- 0 1773 1652"/>
                              <a:gd name="T1" fmla="*/ T0 w 8624"/>
                              <a:gd name="T2" fmla="+- 0 1369 764"/>
                              <a:gd name="T3" fmla="*/ 1369 h 968"/>
                              <a:gd name="T4" fmla="+- 0 1726 1652"/>
                              <a:gd name="T5" fmla="*/ T4 w 8624"/>
                              <a:gd name="T6" fmla="+- 0 1378 764"/>
                              <a:gd name="T7" fmla="*/ 1378 h 968"/>
                              <a:gd name="T8" fmla="+- 0 1687 1652"/>
                              <a:gd name="T9" fmla="*/ T8 w 8624"/>
                              <a:gd name="T10" fmla="+- 0 1404 764"/>
                              <a:gd name="T11" fmla="*/ 1404 h 968"/>
                              <a:gd name="T12" fmla="+- 0 1661 1652"/>
                              <a:gd name="T13" fmla="*/ T12 w 8624"/>
                              <a:gd name="T14" fmla="+- 0 1443 764"/>
                              <a:gd name="T15" fmla="*/ 1443 h 968"/>
                              <a:gd name="T16" fmla="+- 0 1652 1652"/>
                              <a:gd name="T17" fmla="*/ T16 w 8624"/>
                              <a:gd name="T18" fmla="+- 0 1490 764"/>
                              <a:gd name="T19" fmla="*/ 1490 h 968"/>
                              <a:gd name="T20" fmla="+- 0 1652 1652"/>
                              <a:gd name="T21" fmla="*/ T20 w 8624"/>
                              <a:gd name="T22" fmla="+- 0 1732 764"/>
                              <a:gd name="T23" fmla="*/ 1732 h 968"/>
                              <a:gd name="T24" fmla="+- 0 1728 1652"/>
                              <a:gd name="T25" fmla="*/ T24 w 8624"/>
                              <a:gd name="T26" fmla="+- 0 1719 764"/>
                              <a:gd name="T27" fmla="*/ 1719 h 968"/>
                              <a:gd name="T28" fmla="+- 0 1795 1652"/>
                              <a:gd name="T29" fmla="*/ T28 w 8624"/>
                              <a:gd name="T30" fmla="+- 0 1685 764"/>
                              <a:gd name="T31" fmla="*/ 1685 h 968"/>
                              <a:gd name="T32" fmla="+- 0 1847 1652"/>
                              <a:gd name="T33" fmla="*/ T32 w 8624"/>
                              <a:gd name="T34" fmla="+- 0 1633 764"/>
                              <a:gd name="T35" fmla="*/ 1633 h 968"/>
                              <a:gd name="T36" fmla="+- 0 1881 1652"/>
                              <a:gd name="T37" fmla="*/ T36 w 8624"/>
                              <a:gd name="T38" fmla="+- 0 1566 764"/>
                              <a:gd name="T39" fmla="*/ 1566 h 968"/>
                              <a:gd name="T40" fmla="+- 0 1894 1652"/>
                              <a:gd name="T41" fmla="*/ T40 w 8624"/>
                              <a:gd name="T42" fmla="+- 0 1490 764"/>
                              <a:gd name="T43" fmla="*/ 1490 h 968"/>
                              <a:gd name="T44" fmla="+- 0 1884 1652"/>
                              <a:gd name="T45" fmla="*/ T44 w 8624"/>
                              <a:gd name="T46" fmla="+- 0 1443 764"/>
                              <a:gd name="T47" fmla="*/ 1443 h 968"/>
                              <a:gd name="T48" fmla="+- 0 1858 1652"/>
                              <a:gd name="T49" fmla="*/ T48 w 8624"/>
                              <a:gd name="T50" fmla="+- 0 1404 764"/>
                              <a:gd name="T51" fmla="*/ 1404 h 968"/>
                              <a:gd name="T52" fmla="+- 0 1820 1652"/>
                              <a:gd name="T53" fmla="*/ T52 w 8624"/>
                              <a:gd name="T54" fmla="+- 0 1378 764"/>
                              <a:gd name="T55" fmla="*/ 1378 h 968"/>
                              <a:gd name="T56" fmla="+- 0 1773 1652"/>
                              <a:gd name="T57" fmla="*/ T56 w 8624"/>
                              <a:gd name="T58" fmla="+- 0 1369 764"/>
                              <a:gd name="T59" fmla="*/ 1369 h 968"/>
                              <a:gd name="T60" fmla="+- 0 10275 1652"/>
                              <a:gd name="T61" fmla="*/ T60 w 8624"/>
                              <a:gd name="T62" fmla="+- 0 1006 764"/>
                              <a:gd name="T63" fmla="*/ 1006 h 968"/>
                              <a:gd name="T64" fmla="+- 0 10033 1652"/>
                              <a:gd name="T65" fmla="*/ T64 w 8624"/>
                              <a:gd name="T66" fmla="+- 0 1006 764"/>
                              <a:gd name="T67" fmla="*/ 1006 h 968"/>
                              <a:gd name="T68" fmla="+- 0 10033 1652"/>
                              <a:gd name="T69" fmla="*/ T68 w 8624"/>
                              <a:gd name="T70" fmla="+- 0 1248 764"/>
                              <a:gd name="T71" fmla="*/ 1248 h 968"/>
                              <a:gd name="T72" fmla="+- 0 10110 1652"/>
                              <a:gd name="T73" fmla="*/ T72 w 8624"/>
                              <a:gd name="T74" fmla="+- 0 1236 764"/>
                              <a:gd name="T75" fmla="*/ 1236 h 968"/>
                              <a:gd name="T76" fmla="+- 0 10176 1652"/>
                              <a:gd name="T77" fmla="*/ T76 w 8624"/>
                              <a:gd name="T78" fmla="+- 0 1201 764"/>
                              <a:gd name="T79" fmla="*/ 1201 h 968"/>
                              <a:gd name="T80" fmla="+- 0 10228 1652"/>
                              <a:gd name="T81" fmla="*/ T80 w 8624"/>
                              <a:gd name="T82" fmla="+- 0 1149 764"/>
                              <a:gd name="T83" fmla="*/ 1149 h 968"/>
                              <a:gd name="T84" fmla="+- 0 10263 1652"/>
                              <a:gd name="T85" fmla="*/ T84 w 8624"/>
                              <a:gd name="T86" fmla="+- 0 1082 764"/>
                              <a:gd name="T87" fmla="*/ 1082 h 968"/>
                              <a:gd name="T88" fmla="+- 0 10275 1652"/>
                              <a:gd name="T89" fmla="*/ T88 w 8624"/>
                              <a:gd name="T90" fmla="+- 0 1006 764"/>
                              <a:gd name="T91" fmla="*/ 1006 h 968"/>
                              <a:gd name="T92" fmla="+- 0 10033 1652"/>
                              <a:gd name="T93" fmla="*/ T92 w 8624"/>
                              <a:gd name="T94" fmla="+- 0 764 764"/>
                              <a:gd name="T95" fmla="*/ 764 h 968"/>
                              <a:gd name="T96" fmla="+- 0 9957 1652"/>
                              <a:gd name="T97" fmla="*/ T96 w 8624"/>
                              <a:gd name="T98" fmla="+- 0 777 764"/>
                              <a:gd name="T99" fmla="*/ 777 h 968"/>
                              <a:gd name="T100" fmla="+- 0 9890 1652"/>
                              <a:gd name="T101" fmla="*/ T100 w 8624"/>
                              <a:gd name="T102" fmla="+- 0 811 764"/>
                              <a:gd name="T103" fmla="*/ 811 h 968"/>
                              <a:gd name="T104" fmla="+- 0 9838 1652"/>
                              <a:gd name="T105" fmla="*/ T104 w 8624"/>
                              <a:gd name="T106" fmla="+- 0 863 764"/>
                              <a:gd name="T107" fmla="*/ 863 h 968"/>
                              <a:gd name="T108" fmla="+- 0 9804 1652"/>
                              <a:gd name="T109" fmla="*/ T108 w 8624"/>
                              <a:gd name="T110" fmla="+- 0 930 764"/>
                              <a:gd name="T111" fmla="*/ 930 h 968"/>
                              <a:gd name="T112" fmla="+- 0 9791 1652"/>
                              <a:gd name="T113" fmla="*/ T112 w 8624"/>
                              <a:gd name="T114" fmla="+- 0 1006 764"/>
                              <a:gd name="T115" fmla="*/ 1006 h 968"/>
                              <a:gd name="T116" fmla="+- 0 9801 1652"/>
                              <a:gd name="T117" fmla="*/ T116 w 8624"/>
                              <a:gd name="T118" fmla="+- 0 1053 764"/>
                              <a:gd name="T119" fmla="*/ 1053 h 968"/>
                              <a:gd name="T120" fmla="+- 0 9827 1652"/>
                              <a:gd name="T121" fmla="*/ T120 w 8624"/>
                              <a:gd name="T122" fmla="+- 0 1092 764"/>
                              <a:gd name="T123" fmla="*/ 1092 h 968"/>
                              <a:gd name="T124" fmla="+- 0 9865 1652"/>
                              <a:gd name="T125" fmla="*/ T124 w 8624"/>
                              <a:gd name="T126" fmla="+- 0 1117 764"/>
                              <a:gd name="T127" fmla="*/ 1117 h 968"/>
                              <a:gd name="T128" fmla="+- 0 9912 1652"/>
                              <a:gd name="T129" fmla="*/ T128 w 8624"/>
                              <a:gd name="T130" fmla="+- 0 1127 764"/>
                              <a:gd name="T131" fmla="*/ 1127 h 968"/>
                              <a:gd name="T132" fmla="+- 0 9959 1652"/>
                              <a:gd name="T133" fmla="*/ T132 w 8624"/>
                              <a:gd name="T134" fmla="+- 0 1117 764"/>
                              <a:gd name="T135" fmla="*/ 1117 h 968"/>
                              <a:gd name="T136" fmla="+- 0 9998 1652"/>
                              <a:gd name="T137" fmla="*/ T136 w 8624"/>
                              <a:gd name="T138" fmla="+- 0 1092 764"/>
                              <a:gd name="T139" fmla="*/ 1092 h 968"/>
                              <a:gd name="T140" fmla="+- 0 10024 1652"/>
                              <a:gd name="T141" fmla="*/ T140 w 8624"/>
                              <a:gd name="T142" fmla="+- 0 1053 764"/>
                              <a:gd name="T143" fmla="*/ 1053 h 968"/>
                              <a:gd name="T144" fmla="+- 0 10033 1652"/>
                              <a:gd name="T145" fmla="*/ T144 w 8624"/>
                              <a:gd name="T146" fmla="+- 0 1006 764"/>
                              <a:gd name="T147" fmla="*/ 1006 h 968"/>
                              <a:gd name="T148" fmla="+- 0 10275 1652"/>
                              <a:gd name="T149" fmla="*/ T148 w 8624"/>
                              <a:gd name="T150" fmla="+- 0 1006 764"/>
                              <a:gd name="T151" fmla="*/ 1006 h 968"/>
                              <a:gd name="T152" fmla="+- 0 10263 1652"/>
                              <a:gd name="T153" fmla="*/ T152 w 8624"/>
                              <a:gd name="T154" fmla="+- 0 930 764"/>
                              <a:gd name="T155" fmla="*/ 930 h 968"/>
                              <a:gd name="T156" fmla="+- 0 10228 1652"/>
                              <a:gd name="T157" fmla="*/ T156 w 8624"/>
                              <a:gd name="T158" fmla="+- 0 863 764"/>
                              <a:gd name="T159" fmla="*/ 863 h 968"/>
                              <a:gd name="T160" fmla="+- 0 10176 1652"/>
                              <a:gd name="T161" fmla="*/ T160 w 8624"/>
                              <a:gd name="T162" fmla="+- 0 811 764"/>
                              <a:gd name="T163" fmla="*/ 811 h 968"/>
                              <a:gd name="T164" fmla="+- 0 10110 1652"/>
                              <a:gd name="T165" fmla="*/ T164 w 8624"/>
                              <a:gd name="T166" fmla="+- 0 777 764"/>
                              <a:gd name="T167" fmla="*/ 777 h 968"/>
                              <a:gd name="T168" fmla="+- 0 10033 1652"/>
                              <a:gd name="T169" fmla="*/ T168 w 8624"/>
                              <a:gd name="T170" fmla="+- 0 764 764"/>
                              <a:gd name="T171" fmla="*/ 764 h 9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624" h="968">
                                <a:moveTo>
                                  <a:pt x="121" y="605"/>
                                </a:moveTo>
                                <a:lnTo>
                                  <a:pt x="74" y="614"/>
                                </a:lnTo>
                                <a:lnTo>
                                  <a:pt x="35" y="640"/>
                                </a:lnTo>
                                <a:lnTo>
                                  <a:pt x="9" y="679"/>
                                </a:lnTo>
                                <a:lnTo>
                                  <a:pt x="0" y="726"/>
                                </a:lnTo>
                                <a:lnTo>
                                  <a:pt x="0" y="968"/>
                                </a:lnTo>
                                <a:lnTo>
                                  <a:pt x="76" y="955"/>
                                </a:lnTo>
                                <a:lnTo>
                                  <a:pt x="143" y="921"/>
                                </a:lnTo>
                                <a:lnTo>
                                  <a:pt x="195" y="869"/>
                                </a:lnTo>
                                <a:lnTo>
                                  <a:pt x="229" y="802"/>
                                </a:lnTo>
                                <a:lnTo>
                                  <a:pt x="242" y="726"/>
                                </a:lnTo>
                                <a:lnTo>
                                  <a:pt x="232" y="679"/>
                                </a:lnTo>
                                <a:lnTo>
                                  <a:pt x="206" y="640"/>
                                </a:lnTo>
                                <a:lnTo>
                                  <a:pt x="168" y="614"/>
                                </a:lnTo>
                                <a:lnTo>
                                  <a:pt x="121" y="605"/>
                                </a:lnTo>
                                <a:close/>
                                <a:moveTo>
                                  <a:pt x="8623" y="242"/>
                                </a:moveTo>
                                <a:lnTo>
                                  <a:pt x="8381" y="242"/>
                                </a:lnTo>
                                <a:lnTo>
                                  <a:pt x="8381" y="484"/>
                                </a:lnTo>
                                <a:lnTo>
                                  <a:pt x="8458" y="472"/>
                                </a:lnTo>
                                <a:lnTo>
                                  <a:pt x="8524" y="437"/>
                                </a:lnTo>
                                <a:lnTo>
                                  <a:pt x="8576" y="385"/>
                                </a:lnTo>
                                <a:lnTo>
                                  <a:pt x="8611" y="318"/>
                                </a:lnTo>
                                <a:lnTo>
                                  <a:pt x="8623" y="242"/>
                                </a:lnTo>
                                <a:close/>
                                <a:moveTo>
                                  <a:pt x="8381" y="0"/>
                                </a:moveTo>
                                <a:lnTo>
                                  <a:pt x="8305" y="13"/>
                                </a:lnTo>
                                <a:lnTo>
                                  <a:pt x="8238" y="47"/>
                                </a:lnTo>
                                <a:lnTo>
                                  <a:pt x="8186" y="99"/>
                                </a:lnTo>
                                <a:lnTo>
                                  <a:pt x="8152" y="166"/>
                                </a:lnTo>
                                <a:lnTo>
                                  <a:pt x="8139" y="242"/>
                                </a:lnTo>
                                <a:lnTo>
                                  <a:pt x="8149" y="289"/>
                                </a:lnTo>
                                <a:lnTo>
                                  <a:pt x="8175" y="328"/>
                                </a:lnTo>
                                <a:lnTo>
                                  <a:pt x="8213" y="353"/>
                                </a:lnTo>
                                <a:lnTo>
                                  <a:pt x="8260" y="363"/>
                                </a:lnTo>
                                <a:lnTo>
                                  <a:pt x="8307" y="353"/>
                                </a:lnTo>
                                <a:lnTo>
                                  <a:pt x="8346" y="328"/>
                                </a:lnTo>
                                <a:lnTo>
                                  <a:pt x="8372" y="289"/>
                                </a:lnTo>
                                <a:lnTo>
                                  <a:pt x="8381" y="242"/>
                                </a:lnTo>
                                <a:lnTo>
                                  <a:pt x="8623" y="242"/>
                                </a:lnTo>
                                <a:lnTo>
                                  <a:pt x="8611" y="166"/>
                                </a:lnTo>
                                <a:lnTo>
                                  <a:pt x="8576" y="99"/>
                                </a:lnTo>
                                <a:lnTo>
                                  <a:pt x="8524" y="47"/>
                                </a:lnTo>
                                <a:lnTo>
                                  <a:pt x="8458" y="13"/>
                                </a:lnTo>
                                <a:lnTo>
                                  <a:pt x="8381" y="0"/>
                                </a:lnTo>
                                <a:close/>
                              </a:path>
                            </a:pathLst>
                          </a:custGeom>
                          <a:solidFill>
                            <a:srgbClr val="005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AutoShape 15"/>
                        <wps:cNvSpPr>
                          <a:spLocks/>
                        </wps:cNvSpPr>
                        <wps:spPr bwMode="auto">
                          <a:xfrm>
                            <a:off x="20" y="20"/>
                            <a:ext cx="8865" cy="3870"/>
                          </a:xfrm>
                          <a:custGeom>
                            <a:avLst/>
                            <a:gdLst>
                              <a:gd name="T0" fmla="+- 0 1410 1410"/>
                              <a:gd name="T1" fmla="*/ T0 w 8865"/>
                              <a:gd name="T2" fmla="+- 0 1490 764"/>
                              <a:gd name="T3" fmla="*/ 1490 h 3870"/>
                              <a:gd name="T4" fmla="+- 0 1422 1410"/>
                              <a:gd name="T5" fmla="*/ T4 w 8865"/>
                              <a:gd name="T6" fmla="+- 0 1413 764"/>
                              <a:gd name="T7" fmla="*/ 1413 h 3870"/>
                              <a:gd name="T8" fmla="+- 0 1457 1410"/>
                              <a:gd name="T9" fmla="*/ T8 w 8865"/>
                              <a:gd name="T10" fmla="+- 0 1347 764"/>
                              <a:gd name="T11" fmla="*/ 1347 h 3870"/>
                              <a:gd name="T12" fmla="+- 0 1509 1410"/>
                              <a:gd name="T13" fmla="*/ T12 w 8865"/>
                              <a:gd name="T14" fmla="+- 0 1295 764"/>
                              <a:gd name="T15" fmla="*/ 1295 h 3870"/>
                              <a:gd name="T16" fmla="+- 0 1575 1410"/>
                              <a:gd name="T17" fmla="*/ T16 w 8865"/>
                              <a:gd name="T18" fmla="+- 0 1260 764"/>
                              <a:gd name="T19" fmla="*/ 1260 h 3870"/>
                              <a:gd name="T20" fmla="+- 0 1652 1410"/>
                              <a:gd name="T21" fmla="*/ T20 w 8865"/>
                              <a:gd name="T22" fmla="+- 0 1248 764"/>
                              <a:gd name="T23" fmla="*/ 1248 h 3870"/>
                              <a:gd name="T24" fmla="+- 0 9791 1410"/>
                              <a:gd name="T25" fmla="*/ T24 w 8865"/>
                              <a:gd name="T26" fmla="+- 0 1248 764"/>
                              <a:gd name="T27" fmla="*/ 1248 h 3870"/>
                              <a:gd name="T28" fmla="+- 0 9791 1410"/>
                              <a:gd name="T29" fmla="*/ T28 w 8865"/>
                              <a:gd name="T30" fmla="+- 0 1006 764"/>
                              <a:gd name="T31" fmla="*/ 1006 h 3870"/>
                              <a:gd name="T32" fmla="+- 0 9804 1410"/>
                              <a:gd name="T33" fmla="*/ T32 w 8865"/>
                              <a:gd name="T34" fmla="+- 0 930 764"/>
                              <a:gd name="T35" fmla="*/ 930 h 3870"/>
                              <a:gd name="T36" fmla="+- 0 9838 1410"/>
                              <a:gd name="T37" fmla="*/ T36 w 8865"/>
                              <a:gd name="T38" fmla="+- 0 863 764"/>
                              <a:gd name="T39" fmla="*/ 863 h 3870"/>
                              <a:gd name="T40" fmla="+- 0 9890 1410"/>
                              <a:gd name="T41" fmla="*/ T40 w 8865"/>
                              <a:gd name="T42" fmla="+- 0 811 764"/>
                              <a:gd name="T43" fmla="*/ 811 h 3870"/>
                              <a:gd name="T44" fmla="+- 0 9957 1410"/>
                              <a:gd name="T45" fmla="*/ T44 w 8865"/>
                              <a:gd name="T46" fmla="+- 0 777 764"/>
                              <a:gd name="T47" fmla="*/ 777 h 3870"/>
                              <a:gd name="T48" fmla="+- 0 10033 1410"/>
                              <a:gd name="T49" fmla="*/ T48 w 8865"/>
                              <a:gd name="T50" fmla="+- 0 764 764"/>
                              <a:gd name="T51" fmla="*/ 764 h 3870"/>
                              <a:gd name="T52" fmla="+- 0 10110 1410"/>
                              <a:gd name="T53" fmla="*/ T52 w 8865"/>
                              <a:gd name="T54" fmla="+- 0 777 764"/>
                              <a:gd name="T55" fmla="*/ 777 h 3870"/>
                              <a:gd name="T56" fmla="+- 0 10176 1410"/>
                              <a:gd name="T57" fmla="*/ T56 w 8865"/>
                              <a:gd name="T58" fmla="+- 0 811 764"/>
                              <a:gd name="T59" fmla="*/ 811 h 3870"/>
                              <a:gd name="T60" fmla="+- 0 10228 1410"/>
                              <a:gd name="T61" fmla="*/ T60 w 8865"/>
                              <a:gd name="T62" fmla="+- 0 863 764"/>
                              <a:gd name="T63" fmla="*/ 863 h 3870"/>
                              <a:gd name="T64" fmla="+- 0 10263 1410"/>
                              <a:gd name="T65" fmla="*/ T64 w 8865"/>
                              <a:gd name="T66" fmla="+- 0 930 764"/>
                              <a:gd name="T67" fmla="*/ 930 h 3870"/>
                              <a:gd name="T68" fmla="+- 0 10275 1410"/>
                              <a:gd name="T69" fmla="*/ T68 w 8865"/>
                              <a:gd name="T70" fmla="+- 0 1006 764"/>
                              <a:gd name="T71" fmla="*/ 1006 h 3870"/>
                              <a:gd name="T72" fmla="+- 0 10275 1410"/>
                              <a:gd name="T73" fmla="*/ T72 w 8865"/>
                              <a:gd name="T74" fmla="+- 0 3909 764"/>
                              <a:gd name="T75" fmla="*/ 3909 h 3870"/>
                              <a:gd name="T76" fmla="+- 0 10263 1410"/>
                              <a:gd name="T77" fmla="*/ T76 w 8865"/>
                              <a:gd name="T78" fmla="+- 0 3985 764"/>
                              <a:gd name="T79" fmla="*/ 3985 h 3870"/>
                              <a:gd name="T80" fmla="+- 0 10228 1410"/>
                              <a:gd name="T81" fmla="*/ T80 w 8865"/>
                              <a:gd name="T82" fmla="+- 0 4051 764"/>
                              <a:gd name="T83" fmla="*/ 4051 h 3870"/>
                              <a:gd name="T84" fmla="+- 0 10176 1410"/>
                              <a:gd name="T85" fmla="*/ T84 w 8865"/>
                              <a:gd name="T86" fmla="+- 0 4104 764"/>
                              <a:gd name="T87" fmla="*/ 4104 h 3870"/>
                              <a:gd name="T88" fmla="+- 0 10110 1410"/>
                              <a:gd name="T89" fmla="*/ T88 w 8865"/>
                              <a:gd name="T90" fmla="+- 0 4138 764"/>
                              <a:gd name="T91" fmla="*/ 4138 h 3870"/>
                              <a:gd name="T92" fmla="+- 0 10033 1410"/>
                              <a:gd name="T93" fmla="*/ T92 w 8865"/>
                              <a:gd name="T94" fmla="+- 0 4150 764"/>
                              <a:gd name="T95" fmla="*/ 4150 h 3870"/>
                              <a:gd name="T96" fmla="+- 0 1894 1410"/>
                              <a:gd name="T97" fmla="*/ T96 w 8865"/>
                              <a:gd name="T98" fmla="+- 0 4150 764"/>
                              <a:gd name="T99" fmla="*/ 4150 h 3870"/>
                              <a:gd name="T100" fmla="+- 0 1894 1410"/>
                              <a:gd name="T101" fmla="*/ T100 w 8865"/>
                              <a:gd name="T102" fmla="+- 0 4392 764"/>
                              <a:gd name="T103" fmla="*/ 4392 h 3870"/>
                              <a:gd name="T104" fmla="+- 0 1881 1410"/>
                              <a:gd name="T105" fmla="*/ T104 w 8865"/>
                              <a:gd name="T106" fmla="+- 0 4469 764"/>
                              <a:gd name="T107" fmla="*/ 4469 h 3870"/>
                              <a:gd name="T108" fmla="+- 0 1847 1410"/>
                              <a:gd name="T109" fmla="*/ T108 w 8865"/>
                              <a:gd name="T110" fmla="+- 0 4535 764"/>
                              <a:gd name="T111" fmla="*/ 4535 h 3870"/>
                              <a:gd name="T112" fmla="+- 0 1795 1410"/>
                              <a:gd name="T113" fmla="*/ T112 w 8865"/>
                              <a:gd name="T114" fmla="+- 0 4588 764"/>
                              <a:gd name="T115" fmla="*/ 4588 h 3870"/>
                              <a:gd name="T116" fmla="+- 0 1728 1410"/>
                              <a:gd name="T117" fmla="*/ T116 w 8865"/>
                              <a:gd name="T118" fmla="+- 0 4622 764"/>
                              <a:gd name="T119" fmla="*/ 4622 h 3870"/>
                              <a:gd name="T120" fmla="+- 0 1652 1410"/>
                              <a:gd name="T121" fmla="*/ T120 w 8865"/>
                              <a:gd name="T122" fmla="+- 0 4634 764"/>
                              <a:gd name="T123" fmla="*/ 4634 h 3870"/>
                              <a:gd name="T124" fmla="+- 0 1575 1410"/>
                              <a:gd name="T125" fmla="*/ T124 w 8865"/>
                              <a:gd name="T126" fmla="+- 0 4622 764"/>
                              <a:gd name="T127" fmla="*/ 4622 h 3870"/>
                              <a:gd name="T128" fmla="+- 0 1509 1410"/>
                              <a:gd name="T129" fmla="*/ T128 w 8865"/>
                              <a:gd name="T130" fmla="+- 0 4588 764"/>
                              <a:gd name="T131" fmla="*/ 4588 h 3870"/>
                              <a:gd name="T132" fmla="+- 0 1457 1410"/>
                              <a:gd name="T133" fmla="*/ T132 w 8865"/>
                              <a:gd name="T134" fmla="+- 0 4535 764"/>
                              <a:gd name="T135" fmla="*/ 4535 h 3870"/>
                              <a:gd name="T136" fmla="+- 0 1422 1410"/>
                              <a:gd name="T137" fmla="*/ T136 w 8865"/>
                              <a:gd name="T138" fmla="+- 0 4469 764"/>
                              <a:gd name="T139" fmla="*/ 4469 h 3870"/>
                              <a:gd name="T140" fmla="+- 0 1410 1410"/>
                              <a:gd name="T141" fmla="*/ T140 w 8865"/>
                              <a:gd name="T142" fmla="+- 0 4392 764"/>
                              <a:gd name="T143" fmla="*/ 4392 h 3870"/>
                              <a:gd name="T144" fmla="+- 0 1410 1410"/>
                              <a:gd name="T145" fmla="*/ T144 w 8865"/>
                              <a:gd name="T146" fmla="+- 0 1490 764"/>
                              <a:gd name="T147" fmla="*/ 1490 h 3870"/>
                              <a:gd name="T148" fmla="+- 0 9791 1410"/>
                              <a:gd name="T149" fmla="*/ T148 w 8865"/>
                              <a:gd name="T150" fmla="+- 0 1248 764"/>
                              <a:gd name="T151" fmla="*/ 1248 h 3870"/>
                              <a:gd name="T152" fmla="+- 0 10033 1410"/>
                              <a:gd name="T153" fmla="*/ T152 w 8865"/>
                              <a:gd name="T154" fmla="+- 0 1248 764"/>
                              <a:gd name="T155" fmla="*/ 1248 h 3870"/>
                              <a:gd name="T156" fmla="+- 0 10110 1410"/>
                              <a:gd name="T157" fmla="*/ T156 w 8865"/>
                              <a:gd name="T158" fmla="+- 0 1236 764"/>
                              <a:gd name="T159" fmla="*/ 1236 h 3870"/>
                              <a:gd name="T160" fmla="+- 0 10176 1410"/>
                              <a:gd name="T161" fmla="*/ T160 w 8865"/>
                              <a:gd name="T162" fmla="+- 0 1201 764"/>
                              <a:gd name="T163" fmla="*/ 1201 h 3870"/>
                              <a:gd name="T164" fmla="+- 0 10228 1410"/>
                              <a:gd name="T165" fmla="*/ T164 w 8865"/>
                              <a:gd name="T166" fmla="+- 0 1149 764"/>
                              <a:gd name="T167" fmla="*/ 1149 h 3870"/>
                              <a:gd name="T168" fmla="+- 0 10263 1410"/>
                              <a:gd name="T169" fmla="*/ T168 w 8865"/>
                              <a:gd name="T170" fmla="+- 0 1082 764"/>
                              <a:gd name="T171" fmla="*/ 1082 h 3870"/>
                              <a:gd name="T172" fmla="+- 0 10275 1410"/>
                              <a:gd name="T173" fmla="*/ T172 w 8865"/>
                              <a:gd name="T174" fmla="+- 0 1006 764"/>
                              <a:gd name="T175" fmla="*/ 1006 h 3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865" h="3870">
                                <a:moveTo>
                                  <a:pt x="0" y="726"/>
                                </a:moveTo>
                                <a:lnTo>
                                  <a:pt x="12" y="649"/>
                                </a:lnTo>
                                <a:lnTo>
                                  <a:pt x="47" y="583"/>
                                </a:lnTo>
                                <a:lnTo>
                                  <a:pt x="99" y="531"/>
                                </a:lnTo>
                                <a:lnTo>
                                  <a:pt x="165" y="496"/>
                                </a:lnTo>
                                <a:lnTo>
                                  <a:pt x="242" y="484"/>
                                </a:lnTo>
                                <a:lnTo>
                                  <a:pt x="8381" y="484"/>
                                </a:lnTo>
                                <a:lnTo>
                                  <a:pt x="8381" y="242"/>
                                </a:lnTo>
                                <a:lnTo>
                                  <a:pt x="8394" y="166"/>
                                </a:lnTo>
                                <a:lnTo>
                                  <a:pt x="8428" y="99"/>
                                </a:lnTo>
                                <a:lnTo>
                                  <a:pt x="8480" y="47"/>
                                </a:lnTo>
                                <a:lnTo>
                                  <a:pt x="8547" y="13"/>
                                </a:lnTo>
                                <a:lnTo>
                                  <a:pt x="8623" y="0"/>
                                </a:lnTo>
                                <a:lnTo>
                                  <a:pt x="8700" y="13"/>
                                </a:lnTo>
                                <a:lnTo>
                                  <a:pt x="8766" y="47"/>
                                </a:lnTo>
                                <a:lnTo>
                                  <a:pt x="8818" y="99"/>
                                </a:lnTo>
                                <a:lnTo>
                                  <a:pt x="8853" y="166"/>
                                </a:lnTo>
                                <a:lnTo>
                                  <a:pt x="8865" y="242"/>
                                </a:lnTo>
                                <a:lnTo>
                                  <a:pt x="8865" y="3145"/>
                                </a:lnTo>
                                <a:lnTo>
                                  <a:pt x="8853" y="3221"/>
                                </a:lnTo>
                                <a:lnTo>
                                  <a:pt x="8818" y="3287"/>
                                </a:lnTo>
                                <a:lnTo>
                                  <a:pt x="8766" y="3340"/>
                                </a:lnTo>
                                <a:lnTo>
                                  <a:pt x="8700" y="3374"/>
                                </a:lnTo>
                                <a:lnTo>
                                  <a:pt x="8623" y="3386"/>
                                </a:lnTo>
                                <a:lnTo>
                                  <a:pt x="484" y="3386"/>
                                </a:lnTo>
                                <a:lnTo>
                                  <a:pt x="484" y="3628"/>
                                </a:lnTo>
                                <a:lnTo>
                                  <a:pt x="471" y="3705"/>
                                </a:lnTo>
                                <a:lnTo>
                                  <a:pt x="437" y="3771"/>
                                </a:lnTo>
                                <a:lnTo>
                                  <a:pt x="385" y="3824"/>
                                </a:lnTo>
                                <a:lnTo>
                                  <a:pt x="318" y="3858"/>
                                </a:lnTo>
                                <a:lnTo>
                                  <a:pt x="242" y="3870"/>
                                </a:lnTo>
                                <a:lnTo>
                                  <a:pt x="165" y="3858"/>
                                </a:lnTo>
                                <a:lnTo>
                                  <a:pt x="99" y="3824"/>
                                </a:lnTo>
                                <a:lnTo>
                                  <a:pt x="47" y="3771"/>
                                </a:lnTo>
                                <a:lnTo>
                                  <a:pt x="12" y="3705"/>
                                </a:lnTo>
                                <a:lnTo>
                                  <a:pt x="0" y="3628"/>
                                </a:lnTo>
                                <a:lnTo>
                                  <a:pt x="0" y="726"/>
                                </a:lnTo>
                                <a:close/>
                                <a:moveTo>
                                  <a:pt x="8381" y="484"/>
                                </a:moveTo>
                                <a:lnTo>
                                  <a:pt x="8623" y="484"/>
                                </a:lnTo>
                                <a:lnTo>
                                  <a:pt x="8700" y="472"/>
                                </a:lnTo>
                                <a:lnTo>
                                  <a:pt x="8766" y="437"/>
                                </a:lnTo>
                                <a:lnTo>
                                  <a:pt x="8818" y="385"/>
                                </a:lnTo>
                                <a:lnTo>
                                  <a:pt x="8853" y="318"/>
                                </a:lnTo>
                                <a:lnTo>
                                  <a:pt x="8865" y="242"/>
                                </a:lnTo>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381" y="241"/>
                            <a:ext cx="28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AutoShape 13"/>
                        <wps:cNvSpPr>
                          <a:spLocks/>
                        </wps:cNvSpPr>
                        <wps:spPr bwMode="auto">
                          <a:xfrm>
                            <a:off x="20" y="624"/>
                            <a:ext cx="484" cy="2782"/>
                          </a:xfrm>
                          <a:custGeom>
                            <a:avLst/>
                            <a:gdLst>
                              <a:gd name="T0" fmla="+- 0 1652 1410"/>
                              <a:gd name="T1" fmla="*/ T0 w 484"/>
                              <a:gd name="T2" fmla="+- 0 1732 1369"/>
                              <a:gd name="T3" fmla="*/ 1732 h 2782"/>
                              <a:gd name="T4" fmla="+- 0 1652 1410"/>
                              <a:gd name="T5" fmla="*/ T4 w 484"/>
                              <a:gd name="T6" fmla="+- 0 1490 1369"/>
                              <a:gd name="T7" fmla="*/ 1490 h 2782"/>
                              <a:gd name="T8" fmla="+- 0 1661 1410"/>
                              <a:gd name="T9" fmla="*/ T8 w 484"/>
                              <a:gd name="T10" fmla="+- 0 1443 1369"/>
                              <a:gd name="T11" fmla="*/ 1443 h 2782"/>
                              <a:gd name="T12" fmla="+- 0 1687 1410"/>
                              <a:gd name="T13" fmla="*/ T12 w 484"/>
                              <a:gd name="T14" fmla="+- 0 1404 1369"/>
                              <a:gd name="T15" fmla="*/ 1404 h 2782"/>
                              <a:gd name="T16" fmla="+- 0 1726 1410"/>
                              <a:gd name="T17" fmla="*/ T16 w 484"/>
                              <a:gd name="T18" fmla="+- 0 1378 1369"/>
                              <a:gd name="T19" fmla="*/ 1378 h 2782"/>
                              <a:gd name="T20" fmla="+- 0 1773 1410"/>
                              <a:gd name="T21" fmla="*/ T20 w 484"/>
                              <a:gd name="T22" fmla="+- 0 1369 1369"/>
                              <a:gd name="T23" fmla="*/ 1369 h 2782"/>
                              <a:gd name="T24" fmla="+- 0 1820 1410"/>
                              <a:gd name="T25" fmla="*/ T24 w 484"/>
                              <a:gd name="T26" fmla="+- 0 1378 1369"/>
                              <a:gd name="T27" fmla="*/ 1378 h 2782"/>
                              <a:gd name="T28" fmla="+- 0 1858 1410"/>
                              <a:gd name="T29" fmla="*/ T28 w 484"/>
                              <a:gd name="T30" fmla="+- 0 1404 1369"/>
                              <a:gd name="T31" fmla="*/ 1404 h 2782"/>
                              <a:gd name="T32" fmla="+- 0 1884 1410"/>
                              <a:gd name="T33" fmla="*/ T32 w 484"/>
                              <a:gd name="T34" fmla="+- 0 1443 1369"/>
                              <a:gd name="T35" fmla="*/ 1443 h 2782"/>
                              <a:gd name="T36" fmla="+- 0 1894 1410"/>
                              <a:gd name="T37" fmla="*/ T36 w 484"/>
                              <a:gd name="T38" fmla="+- 0 1490 1369"/>
                              <a:gd name="T39" fmla="*/ 1490 h 2782"/>
                              <a:gd name="T40" fmla="+- 0 1881 1410"/>
                              <a:gd name="T41" fmla="*/ T40 w 484"/>
                              <a:gd name="T42" fmla="+- 0 1566 1369"/>
                              <a:gd name="T43" fmla="*/ 1566 h 2782"/>
                              <a:gd name="T44" fmla="+- 0 1847 1410"/>
                              <a:gd name="T45" fmla="*/ T44 w 484"/>
                              <a:gd name="T46" fmla="+- 0 1633 1369"/>
                              <a:gd name="T47" fmla="*/ 1633 h 2782"/>
                              <a:gd name="T48" fmla="+- 0 1795 1410"/>
                              <a:gd name="T49" fmla="*/ T48 w 484"/>
                              <a:gd name="T50" fmla="+- 0 1685 1369"/>
                              <a:gd name="T51" fmla="*/ 1685 h 2782"/>
                              <a:gd name="T52" fmla="+- 0 1728 1410"/>
                              <a:gd name="T53" fmla="*/ T52 w 484"/>
                              <a:gd name="T54" fmla="+- 0 1719 1369"/>
                              <a:gd name="T55" fmla="*/ 1719 h 2782"/>
                              <a:gd name="T56" fmla="+- 0 1652 1410"/>
                              <a:gd name="T57" fmla="*/ T56 w 484"/>
                              <a:gd name="T58" fmla="+- 0 1732 1369"/>
                              <a:gd name="T59" fmla="*/ 1732 h 2782"/>
                              <a:gd name="T60" fmla="+- 0 1575 1410"/>
                              <a:gd name="T61" fmla="*/ T60 w 484"/>
                              <a:gd name="T62" fmla="+- 0 1719 1369"/>
                              <a:gd name="T63" fmla="*/ 1719 h 2782"/>
                              <a:gd name="T64" fmla="+- 0 1509 1410"/>
                              <a:gd name="T65" fmla="*/ T64 w 484"/>
                              <a:gd name="T66" fmla="+- 0 1685 1369"/>
                              <a:gd name="T67" fmla="*/ 1685 h 2782"/>
                              <a:gd name="T68" fmla="+- 0 1457 1410"/>
                              <a:gd name="T69" fmla="*/ T68 w 484"/>
                              <a:gd name="T70" fmla="+- 0 1633 1369"/>
                              <a:gd name="T71" fmla="*/ 1633 h 2782"/>
                              <a:gd name="T72" fmla="+- 0 1422 1410"/>
                              <a:gd name="T73" fmla="*/ T72 w 484"/>
                              <a:gd name="T74" fmla="+- 0 1566 1369"/>
                              <a:gd name="T75" fmla="*/ 1566 h 2782"/>
                              <a:gd name="T76" fmla="+- 0 1410 1410"/>
                              <a:gd name="T77" fmla="*/ T76 w 484"/>
                              <a:gd name="T78" fmla="+- 0 1490 1369"/>
                              <a:gd name="T79" fmla="*/ 1490 h 2782"/>
                              <a:gd name="T80" fmla="+- 0 1894 1410"/>
                              <a:gd name="T81" fmla="*/ T80 w 484"/>
                              <a:gd name="T82" fmla="+- 0 1490 1369"/>
                              <a:gd name="T83" fmla="*/ 1490 h 2782"/>
                              <a:gd name="T84" fmla="+- 0 1894 1410"/>
                              <a:gd name="T85" fmla="*/ T84 w 484"/>
                              <a:gd name="T86" fmla="+- 0 4150 1369"/>
                              <a:gd name="T87" fmla="*/ 4150 h 27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84" h="2782">
                                <a:moveTo>
                                  <a:pt x="242" y="363"/>
                                </a:moveTo>
                                <a:lnTo>
                                  <a:pt x="242" y="121"/>
                                </a:lnTo>
                                <a:lnTo>
                                  <a:pt x="251" y="74"/>
                                </a:lnTo>
                                <a:lnTo>
                                  <a:pt x="277" y="35"/>
                                </a:lnTo>
                                <a:lnTo>
                                  <a:pt x="316" y="9"/>
                                </a:lnTo>
                                <a:lnTo>
                                  <a:pt x="363" y="0"/>
                                </a:lnTo>
                                <a:lnTo>
                                  <a:pt x="410" y="9"/>
                                </a:lnTo>
                                <a:lnTo>
                                  <a:pt x="448" y="35"/>
                                </a:lnTo>
                                <a:lnTo>
                                  <a:pt x="474" y="74"/>
                                </a:lnTo>
                                <a:lnTo>
                                  <a:pt x="484" y="121"/>
                                </a:lnTo>
                                <a:lnTo>
                                  <a:pt x="471" y="197"/>
                                </a:lnTo>
                                <a:lnTo>
                                  <a:pt x="437" y="264"/>
                                </a:lnTo>
                                <a:lnTo>
                                  <a:pt x="385" y="316"/>
                                </a:lnTo>
                                <a:lnTo>
                                  <a:pt x="318" y="350"/>
                                </a:lnTo>
                                <a:lnTo>
                                  <a:pt x="242" y="363"/>
                                </a:lnTo>
                                <a:lnTo>
                                  <a:pt x="165" y="350"/>
                                </a:lnTo>
                                <a:lnTo>
                                  <a:pt x="99" y="316"/>
                                </a:lnTo>
                                <a:lnTo>
                                  <a:pt x="47" y="264"/>
                                </a:lnTo>
                                <a:lnTo>
                                  <a:pt x="12" y="197"/>
                                </a:lnTo>
                                <a:lnTo>
                                  <a:pt x="0" y="121"/>
                                </a:lnTo>
                                <a:moveTo>
                                  <a:pt x="484" y="121"/>
                                </a:moveTo>
                                <a:lnTo>
                                  <a:pt x="484" y="2781"/>
                                </a:lnTo>
                              </a:path>
                            </a:pathLst>
                          </a:custGeom>
                          <a:noFill/>
                          <a:ln w="2540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Text Box 12"/>
                        <wps:cNvSpPr txBox="1">
                          <a:spLocks noChangeArrowheads="1"/>
                        </wps:cNvSpPr>
                        <wps:spPr bwMode="auto">
                          <a:xfrm>
                            <a:off x="0" y="0"/>
                            <a:ext cx="8905" cy="3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A533A" w14:textId="77777777" w:rsidR="005B3CCE" w:rsidRDefault="005B3CCE" w:rsidP="005B3CCE">
                              <w:pPr>
                                <w:rPr>
                                  <w:b/>
                                  <w:sz w:val="48"/>
                                </w:rPr>
                              </w:pPr>
                            </w:p>
                            <w:p w14:paraId="2D378B06" w14:textId="77777777" w:rsidR="005B3CCE" w:rsidRDefault="005B3CCE" w:rsidP="005B3CCE">
                              <w:pPr>
                                <w:spacing w:line="276" w:lineRule="auto"/>
                                <w:ind w:left="1288" w:right="1043" w:firstLine="106"/>
                                <w:jc w:val="center"/>
                                <w:rPr>
                                  <w:color w:val="FFFFFF"/>
                                  <w:sz w:val="44"/>
                                </w:rPr>
                              </w:pPr>
                            </w:p>
                            <w:p w14:paraId="46DD2C70" w14:textId="77777777" w:rsidR="005B3CCE" w:rsidRDefault="005B3CCE" w:rsidP="005B3CCE">
                              <w:pPr>
                                <w:spacing w:line="276" w:lineRule="auto"/>
                                <w:ind w:left="1288" w:right="1043" w:firstLine="106"/>
                                <w:jc w:val="center"/>
                                <w:rPr>
                                  <w:color w:val="FFFFFF"/>
                                  <w:sz w:val="44"/>
                                </w:rPr>
                              </w:pPr>
                              <w:r>
                                <w:rPr>
                                  <w:color w:val="FFFFFF"/>
                                  <w:sz w:val="44"/>
                                </w:rPr>
                                <w:t>Mobile Application Development</w:t>
                              </w:r>
                            </w:p>
                            <w:p w14:paraId="2DFE9490" w14:textId="77777777" w:rsidR="005B3CCE" w:rsidRDefault="005B3CCE" w:rsidP="005B3CCE">
                              <w:pPr>
                                <w:spacing w:line="276" w:lineRule="auto"/>
                                <w:ind w:left="1288" w:right="1043" w:firstLine="106"/>
                                <w:jc w:val="center"/>
                                <w:rPr>
                                  <w:color w:val="A6A6A6" w:themeColor="background1" w:themeShade="A6"/>
                                  <w:sz w:val="32"/>
                                  <w:szCs w:val="32"/>
                                </w:rPr>
                              </w:pPr>
                              <w:r>
                                <w:rPr>
                                  <w:color w:val="A6A6A6" w:themeColor="background1" w:themeShade="A6"/>
                                  <w:sz w:val="32"/>
                                  <w:szCs w:val="32"/>
                                </w:rPr>
                                <w:t xml:space="preserve">Hybrid, Native, and Web Application development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6B306" id="Group 70" o:spid="_x0000_s1026" style="position:absolute;left:0;text-align:left;margin-left:69.5pt;margin-top:37.2pt;width:445.25pt;height:195.5pt;z-index:-251656192;mso-wrap-distance-left:0;mso-wrap-distance-right:0;mso-position-horizontal-relative:page" coordsize="8905,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">
                <v:shape id="AutoShape 17" o:spid="_x0000_s1027" style="position:absolute;left:20;top:261;width:8865;height:3629;visibility:visible;mso-wrap-style:square;v-text-anchor:top" coordsize="8865,3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" path="m8865,r-12,76l8818,143r-52,52l8700,230r-77,12l242,242r-77,12l99,289,47,341,12,407,,484,,3386r12,77l47,3529r52,53l165,3616r77,12l318,3616r67,-34l437,3529r34,-66l484,3386r,-242l8623,3144r77,-12l8766,3098r52,-53l8853,2979r12,-76l8865,726r-8623,l242,484r9,-47l277,398r39,-26l363,363r8502,l8865,xm8865,363r-8502,l410,372r38,26l474,437r10,47l471,560r-34,67l385,679r-67,34l242,726r8623,l8865,363xm8381,r,242l8623,242r,-121l8502,121r-47,-10l8417,86,8391,47,8381,xm8623,r-9,47l8588,86r-39,25l8502,121r121,l8623,xe" fillcolor="#006fc0" stroked="f">
                  <v:path arrowok="t" o:connecttype="custom" o:connectlocs="8853,1082;8766,1201;8623,1248;165,1260;47,1347;0,1490;12,4469;99,4588;242,4634;385,4588;471,4469;484,4150;8700,4138;8818,4051;8865,3909;242,1732;251,1443;316,1378;8865,1369;8865,1369;410,1378;474,1443;471,1566;385,1685;242,1732;8865,1369;8381,1248;8623,1127;8455,1117;8391,1053;8623,1006;8588,1092;8502,1127;8623,1006" o:connectangles="0,0,0,0,0,0,0,0,0,0,0,0,0,0,0,0,0,0,0,0,0,0,0,0,0,0,0,0,0,0,0,0,0,0"/>
                </v:shape>
                <v:shape id="AutoShape 16" o:spid="_x0000_s1028" style="position:absolute;left:261;top:20;width:8624;height:968;visibility:visible;mso-wrap-style:square;v-text-anchor:top" coordsize="86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" path="m121,605r-47,9l35,640,9,679,,726,,968,76,955r67,-34l195,869r34,-67l242,726,232,679,206,640,168,614r-47,-9xm8623,242r-242,l8381,484r77,-12l8524,437r52,-52l8611,318r12,-76xm8381,r-76,13l8238,47r-52,52l8152,166r-13,76l8149,289r26,39l8213,353r47,10l8307,353r39,-25l8372,289r9,-47l8623,242r-12,-76l8576,99,8524,47,8458,13,8381,xe" fillcolor="#005a9a" stroked="f">
                  <v:path arrowok="t" o:connecttype="custom" o:connectlocs="121,1369;74,1378;35,1404;9,1443;0,1490;0,1732;76,1719;143,1685;195,1633;229,1566;242,1490;232,1443;206,1404;168,1378;121,1369;8623,1006;8381,1006;8381,1248;8458,1236;8524,1201;8576,1149;8611,1082;8623,1006;8381,764;8305,777;8238,811;8186,863;8152,930;8139,1006;8149,1053;8175,1092;8213,1117;8260,1127;8307,1117;8346,1092;8372,1053;8381,1006;8623,1006;8611,930;8576,863;8524,811;8458,777;8381,764" o:connectangles="0,0,0,0,0,0,0,0,0,0,0,0,0,0,0,0,0,0,0,0,0,0,0,0,0,0,0,0,0,0,0,0,0,0,0,0,0,0,0,0,0,0,0"/>
                </v:shape>
                <v:shape id="AutoShape 15" o:spid="_x0000_s1029" style="position:absolute;left:20;top:20;width:8865;height:3870;visibility:visible;mso-wrap-style:square;v-text-anchor:top" coordsize="886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" path="m,726l12,649,47,583,99,531r66,-35l242,484r8139,l8381,242r13,-76l8428,99r52,-52l8547,13,8623,r77,13l8766,47r52,52l8853,166r12,76l8865,3145r-12,76l8818,3287r-52,53l8700,3374r-77,12l484,3386r,242l471,3705r-34,66l385,3824r-67,34l242,3870r-77,-12l99,3824,47,3771,12,3705,,3628,,726xm8381,484r242,l8700,472r66,-35l8818,385r35,-67l8865,242e" filled="f" strokecolor="#385d89" strokeweight="2pt">
                  <v:path arrowok="t" o:connecttype="custom" o:connectlocs="0,1490;12,1413;47,1347;99,1295;165,1260;242,1248;8381,1248;8381,1006;8394,930;8428,863;8480,811;8547,777;8623,764;8700,777;8766,811;8818,863;8853,930;8865,1006;8865,3909;8853,3985;8818,4051;8766,4104;8700,4138;8623,4150;484,4150;484,4392;471,4469;437,4535;385,4588;318,4622;242,4634;165,4622;99,4588;47,4535;12,4469;0,4392;0,1490;8381,1248;8623,1248;8700,1236;8766,1201;8818,1149;8853,1082;8865,1006" o:connectangles="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30" type="#_x0000_t75" style="position:absolute;left:8381;top:241;width:282;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">
                  <v:imagedata r:id="rId9" o:title=""/>
                </v:shape>
                <v:shape id="AutoShape 13" o:spid="_x0000_s1031" style="position:absolute;left:20;top:624;width:484;height:2782;visibility:visible;mso-wrap-style:square;v-text-anchor:top" coordsize="484,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" path="m242,363r,-242l251,74,277,35,316,9,363,r47,9l448,35r26,39l484,121r-13,76l437,264r-52,52l318,350r-76,13l165,350,99,316,47,264,12,197,,121t484,l484,2781e" filled="f" strokecolor="#385d89" strokeweight="2pt">
                  <v:path arrowok="t" o:connecttype="custom" o:connectlocs="242,1732;242,1490;251,1443;277,1404;316,1378;363,1369;410,1378;448,1404;474,1443;484,1490;471,1566;437,1633;385,1685;318,1719;242,1732;165,1719;99,1685;47,1633;12,1566;0,1490;484,1490;484,4150" o:connectangles="0,0,0,0,0,0,0,0,0,0,0,0,0,0,0,0,0,0,0,0,0,0"/>
                </v:shape>
                <v:shapetype id="_x0000_t202" coordsize="21600,21600" o:spt="202" path="m,l,21600r21600,l21600,xe">
                  <v:stroke joinstyle="miter"/>
                  <v:path gradientshapeok="t" o:connecttype="rect"/>
                </v:shapetype>
                <v:shape id="Text Box 12" o:spid="_x0000_s1032" type="#_x0000_t202" style="position:absolute;width:8905;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1D5A533A" w14:textId="77777777" w:rsidR="005B3CCE" w:rsidRDefault="005B3CCE" w:rsidP="005B3CCE">
                        <w:pPr>
                          <w:rPr>
                            <w:b/>
                            <w:sz w:val="48"/>
                          </w:rPr>
                        </w:pPr>
                      </w:p>
                      <w:p w14:paraId="2D378B06" w14:textId="77777777" w:rsidR="005B3CCE" w:rsidRDefault="005B3CCE" w:rsidP="005B3CCE">
                        <w:pPr>
                          <w:spacing w:line="276" w:lineRule="auto"/>
                          <w:ind w:left="1288" w:right="1043" w:firstLine="106"/>
                          <w:jc w:val="center"/>
                          <w:rPr>
                            <w:color w:val="FFFFFF"/>
                            <w:sz w:val="44"/>
                          </w:rPr>
                        </w:pPr>
                      </w:p>
                      <w:p w14:paraId="46DD2C70" w14:textId="77777777" w:rsidR="005B3CCE" w:rsidRDefault="005B3CCE" w:rsidP="005B3CCE">
                        <w:pPr>
                          <w:spacing w:line="276" w:lineRule="auto"/>
                          <w:ind w:left="1288" w:right="1043" w:firstLine="106"/>
                          <w:jc w:val="center"/>
                          <w:rPr>
                            <w:color w:val="FFFFFF"/>
                            <w:sz w:val="44"/>
                          </w:rPr>
                        </w:pPr>
                        <w:r>
                          <w:rPr>
                            <w:color w:val="FFFFFF"/>
                            <w:sz w:val="44"/>
                          </w:rPr>
                          <w:t>Mobile Application Development</w:t>
                        </w:r>
                      </w:p>
                      <w:p w14:paraId="2DFE9490" w14:textId="77777777" w:rsidR="005B3CCE" w:rsidRDefault="005B3CCE" w:rsidP="005B3CCE">
                        <w:pPr>
                          <w:spacing w:line="276" w:lineRule="auto"/>
                          <w:ind w:left="1288" w:right="1043" w:firstLine="106"/>
                          <w:jc w:val="center"/>
                          <w:rPr>
                            <w:color w:val="A6A6A6" w:themeColor="background1" w:themeShade="A6"/>
                            <w:sz w:val="32"/>
                            <w:szCs w:val="32"/>
                          </w:rPr>
                        </w:pPr>
                        <w:r>
                          <w:rPr>
                            <w:color w:val="A6A6A6" w:themeColor="background1" w:themeShade="A6"/>
                            <w:sz w:val="32"/>
                            <w:szCs w:val="32"/>
                          </w:rPr>
                          <w:t xml:space="preserve">Hybrid, Native, and Web Application development  </w:t>
                        </w:r>
                      </w:p>
                    </w:txbxContent>
                  </v:textbox>
                </v:shape>
                <w10:wrap type="topAndBottom" anchorx="page"/>
              </v:group>
            </w:pict>
          </mc:Fallback>
        </mc:AlternateContent>
      </w:r>
      <w:r>
        <w:rPr>
          <w:color w:val="17365D"/>
        </w:rPr>
        <w:t>PROJECT</w:t>
      </w:r>
      <w:r>
        <w:rPr>
          <w:color w:val="17365D"/>
          <w:spacing w:val="-1"/>
        </w:rPr>
        <w:t xml:space="preserve"> </w:t>
      </w:r>
      <w:r>
        <w:rPr>
          <w:color w:val="17365D"/>
        </w:rPr>
        <w:t>REPORT</w:t>
      </w:r>
      <w:r>
        <w:rPr>
          <w:color w:val="17365D"/>
          <w:spacing w:val="-3"/>
        </w:rPr>
        <w:t xml:space="preserve"> </w:t>
      </w:r>
      <w:r>
        <w:rPr>
          <w:color w:val="17365D"/>
        </w:rPr>
        <w:t>TITTLED;</w:t>
      </w:r>
    </w:p>
    <w:p w14:paraId="3BB09154" w14:textId="77777777" w:rsidR="005B3CCE" w:rsidRDefault="005B3CCE" w:rsidP="00CD0079">
      <w:pPr>
        <w:tabs>
          <w:tab w:val="left" w:pos="7421"/>
        </w:tabs>
        <w:spacing w:before="312"/>
        <w:ind w:left="220"/>
        <w:jc w:val="both"/>
        <w:rPr>
          <w:b/>
          <w:sz w:val="24"/>
        </w:rPr>
      </w:pPr>
      <w:r>
        <w:rPr>
          <w:noProof/>
        </w:rPr>
        <mc:AlternateContent>
          <mc:Choice Requires="wps">
            <w:drawing>
              <wp:anchor distT="0" distB="0" distL="0" distR="0" simplePos="0" relativeHeight="251661312" behindDoc="1" locked="0" layoutInCell="1" allowOverlap="1" wp14:anchorId="05BBE707" wp14:editId="149A9F68">
                <wp:simplePos x="0" y="0"/>
                <wp:positionH relativeFrom="margin">
                  <wp:posOffset>-286385</wp:posOffset>
                </wp:positionH>
                <wp:positionV relativeFrom="paragraph">
                  <wp:posOffset>3101975</wp:posOffset>
                </wp:positionV>
                <wp:extent cx="5199380" cy="2223770"/>
                <wp:effectExtent l="0" t="0" r="1270" b="508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80" cy="222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01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30"/>
                              <w:gridCol w:w="2880"/>
                            </w:tblGrid>
                            <w:tr w:rsidR="005B3CCE" w14:paraId="69CC27D6"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0CECAC6A" w14:textId="77777777" w:rsidR="005B3CCE" w:rsidRDefault="005B3CCE">
                                  <w:pPr>
                                    <w:pStyle w:val="TableParagraph"/>
                                    <w:ind w:left="1335" w:right="1331"/>
                                    <w:rPr>
                                      <w:b/>
                                    </w:rPr>
                                  </w:pPr>
                                  <w:r>
                                    <w:rPr>
                                      <w:b/>
                                    </w:rPr>
                                    <w:t>NAMES</w:t>
                                  </w:r>
                                </w:p>
                              </w:tc>
                              <w:tc>
                                <w:tcPr>
                                  <w:tcW w:w="2880" w:type="dxa"/>
                                  <w:tcBorders>
                                    <w:top w:val="single" w:sz="4" w:space="0" w:color="000000"/>
                                    <w:left w:val="single" w:sz="4" w:space="0" w:color="000000"/>
                                    <w:bottom w:val="single" w:sz="4" w:space="0" w:color="000000"/>
                                    <w:right w:val="single" w:sz="4" w:space="0" w:color="000000"/>
                                  </w:tcBorders>
                                  <w:hideMark/>
                                </w:tcPr>
                                <w:p w14:paraId="6E9F2144" w14:textId="77777777" w:rsidR="005B3CCE" w:rsidRDefault="005B3CCE">
                                  <w:pPr>
                                    <w:pStyle w:val="TableParagraph"/>
                                    <w:ind w:right="642"/>
                                    <w:rPr>
                                      <w:b/>
                                      <w:sz w:val="20"/>
                                      <w:szCs w:val="20"/>
                                    </w:rPr>
                                  </w:pPr>
                                  <w:r>
                                    <w:rPr>
                                      <w:b/>
                                      <w:sz w:val="20"/>
                                      <w:szCs w:val="20"/>
                                    </w:rPr>
                                    <w:t>MATRICULES</w:t>
                                  </w:r>
                                </w:p>
                              </w:tc>
                            </w:tr>
                            <w:tr w:rsidR="005B3CCE" w14:paraId="72A6D47C"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58211994" w14:textId="77777777" w:rsidR="005B3CCE" w:rsidRDefault="005B3CCE">
                                  <w:pPr>
                                    <w:pStyle w:val="TableParagraph"/>
                                    <w:ind w:left="107"/>
                                    <w:jc w:val="left"/>
                                    <w:rPr>
                                      <w:b/>
                                      <w:sz w:val="20"/>
                                      <w:szCs w:val="20"/>
                                    </w:rPr>
                                  </w:pPr>
                                  <w:r>
                                    <w:rPr>
                                      <w:b/>
                                      <w:sz w:val="20"/>
                                      <w:szCs w:val="20"/>
                                    </w:rPr>
                                    <w:t>ENEMBE</w:t>
                                  </w:r>
                                  <w:r>
                                    <w:rPr>
                                      <w:b/>
                                      <w:spacing w:val="-2"/>
                                      <w:sz w:val="20"/>
                                      <w:szCs w:val="20"/>
                                    </w:rPr>
                                    <w:t xml:space="preserve"> </w:t>
                                  </w:r>
                                  <w:r>
                                    <w:rPr>
                                      <w:b/>
                                      <w:sz w:val="20"/>
                                      <w:szCs w:val="20"/>
                                    </w:rPr>
                                    <w:t>VERINE</w:t>
                                  </w:r>
                                </w:p>
                              </w:tc>
                              <w:tc>
                                <w:tcPr>
                                  <w:tcW w:w="2880" w:type="dxa"/>
                                  <w:tcBorders>
                                    <w:top w:val="single" w:sz="4" w:space="0" w:color="000000"/>
                                    <w:left w:val="single" w:sz="4" w:space="0" w:color="000000"/>
                                    <w:bottom w:val="single" w:sz="4" w:space="0" w:color="000000"/>
                                    <w:right w:val="single" w:sz="4" w:space="0" w:color="000000"/>
                                  </w:tcBorders>
                                  <w:hideMark/>
                                </w:tcPr>
                                <w:p w14:paraId="08DF1EA2" w14:textId="77777777" w:rsidR="005B3CCE" w:rsidRDefault="005B3CCE">
                                  <w:pPr>
                                    <w:pStyle w:val="TableParagraph"/>
                                    <w:ind w:right="640"/>
                                    <w:rPr>
                                      <w:b/>
                                      <w:sz w:val="20"/>
                                      <w:szCs w:val="20"/>
                                    </w:rPr>
                                  </w:pPr>
                                  <w:r>
                                    <w:rPr>
                                      <w:b/>
                                      <w:sz w:val="20"/>
                                      <w:szCs w:val="20"/>
                                    </w:rPr>
                                    <w:t>FE20A033</w:t>
                                  </w:r>
                                </w:p>
                              </w:tc>
                            </w:tr>
                            <w:tr w:rsidR="005B3CCE" w14:paraId="3ED3BD34"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05329CA0" w14:textId="77777777" w:rsidR="005B3CCE" w:rsidRDefault="005B3CCE">
                                  <w:pPr>
                                    <w:pStyle w:val="TableParagraph"/>
                                    <w:ind w:left="107"/>
                                    <w:jc w:val="left"/>
                                    <w:rPr>
                                      <w:b/>
                                      <w:sz w:val="20"/>
                                      <w:szCs w:val="20"/>
                                    </w:rPr>
                                  </w:pPr>
                                  <w:r>
                                    <w:rPr>
                                      <w:b/>
                                      <w:sz w:val="20"/>
                                      <w:szCs w:val="20"/>
                                    </w:rPr>
                                    <w:t>AYAMBA OJONG NKONGHO</w:t>
                                  </w:r>
                                </w:p>
                              </w:tc>
                              <w:tc>
                                <w:tcPr>
                                  <w:tcW w:w="2880" w:type="dxa"/>
                                  <w:tcBorders>
                                    <w:top w:val="single" w:sz="4" w:space="0" w:color="000000"/>
                                    <w:left w:val="single" w:sz="4" w:space="0" w:color="000000"/>
                                    <w:bottom w:val="single" w:sz="4" w:space="0" w:color="000000"/>
                                    <w:right w:val="single" w:sz="4" w:space="0" w:color="000000"/>
                                  </w:tcBorders>
                                  <w:hideMark/>
                                </w:tcPr>
                                <w:p w14:paraId="01AF581B" w14:textId="77777777" w:rsidR="005B3CCE" w:rsidRDefault="005B3CCE">
                                  <w:pPr>
                                    <w:pStyle w:val="TableParagraph"/>
                                    <w:ind w:right="640"/>
                                    <w:rPr>
                                      <w:b/>
                                      <w:sz w:val="20"/>
                                      <w:szCs w:val="20"/>
                                    </w:rPr>
                                  </w:pPr>
                                  <w:r>
                                    <w:rPr>
                                      <w:b/>
                                      <w:sz w:val="20"/>
                                      <w:szCs w:val="20"/>
                                    </w:rPr>
                                    <w:t>FE20A019</w:t>
                                  </w:r>
                                </w:p>
                              </w:tc>
                            </w:tr>
                            <w:tr w:rsidR="005B3CCE" w14:paraId="7CAB1057"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5C0E52FA" w14:textId="77777777" w:rsidR="005B3CCE" w:rsidRDefault="005B3CCE">
                                  <w:pPr>
                                    <w:pStyle w:val="TableParagraph"/>
                                    <w:ind w:left="107"/>
                                    <w:jc w:val="left"/>
                                    <w:rPr>
                                      <w:b/>
                                      <w:sz w:val="20"/>
                                      <w:szCs w:val="20"/>
                                    </w:rPr>
                                  </w:pPr>
                                  <w:r>
                                    <w:rPr>
                                      <w:b/>
                                      <w:sz w:val="20"/>
                                      <w:szCs w:val="20"/>
                                    </w:rPr>
                                    <w:t>TONY KENYUI NANGAH</w:t>
                                  </w:r>
                                </w:p>
                              </w:tc>
                              <w:tc>
                                <w:tcPr>
                                  <w:tcW w:w="2880" w:type="dxa"/>
                                  <w:tcBorders>
                                    <w:top w:val="single" w:sz="4" w:space="0" w:color="000000"/>
                                    <w:left w:val="single" w:sz="4" w:space="0" w:color="000000"/>
                                    <w:bottom w:val="single" w:sz="4" w:space="0" w:color="000000"/>
                                    <w:right w:val="single" w:sz="4" w:space="0" w:color="000000"/>
                                  </w:tcBorders>
                                  <w:hideMark/>
                                </w:tcPr>
                                <w:p w14:paraId="2C921E8F" w14:textId="77777777" w:rsidR="005B3CCE" w:rsidRDefault="005B3CCE">
                                  <w:pPr>
                                    <w:pStyle w:val="TableParagraph"/>
                                    <w:ind w:right="640"/>
                                    <w:rPr>
                                      <w:b/>
                                      <w:sz w:val="20"/>
                                      <w:szCs w:val="20"/>
                                    </w:rPr>
                                  </w:pPr>
                                  <w:r>
                                    <w:rPr>
                                      <w:b/>
                                      <w:sz w:val="20"/>
                                      <w:szCs w:val="20"/>
                                    </w:rPr>
                                    <w:t>FE20A120</w:t>
                                  </w:r>
                                </w:p>
                              </w:tc>
                            </w:tr>
                            <w:tr w:rsidR="005B3CCE" w14:paraId="26A4B0BB"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499EC2E1" w14:textId="77777777" w:rsidR="005B3CCE" w:rsidRDefault="005B3CCE">
                                  <w:pPr>
                                    <w:pStyle w:val="TableParagraph"/>
                                    <w:ind w:left="107"/>
                                    <w:jc w:val="left"/>
                                    <w:rPr>
                                      <w:b/>
                                      <w:sz w:val="20"/>
                                      <w:szCs w:val="20"/>
                                    </w:rPr>
                                  </w:pPr>
                                  <w:r>
                                    <w:rPr>
                                      <w:b/>
                                      <w:sz w:val="20"/>
                                      <w:szCs w:val="20"/>
                                    </w:rPr>
                                    <w:t>NKONGHO AYUK SHARIMA</w:t>
                                  </w:r>
                                </w:p>
                              </w:tc>
                              <w:tc>
                                <w:tcPr>
                                  <w:tcW w:w="2880" w:type="dxa"/>
                                  <w:tcBorders>
                                    <w:top w:val="single" w:sz="4" w:space="0" w:color="000000"/>
                                    <w:left w:val="single" w:sz="4" w:space="0" w:color="000000"/>
                                    <w:bottom w:val="single" w:sz="4" w:space="0" w:color="000000"/>
                                    <w:right w:val="single" w:sz="4" w:space="0" w:color="000000"/>
                                  </w:tcBorders>
                                  <w:hideMark/>
                                </w:tcPr>
                                <w:p w14:paraId="6AA71384" w14:textId="77777777" w:rsidR="005B3CCE" w:rsidRDefault="005B3CCE">
                                  <w:pPr>
                                    <w:pStyle w:val="TableParagraph"/>
                                    <w:ind w:right="640"/>
                                    <w:rPr>
                                      <w:b/>
                                      <w:sz w:val="20"/>
                                      <w:szCs w:val="20"/>
                                    </w:rPr>
                                  </w:pPr>
                                  <w:r>
                                    <w:rPr>
                                      <w:b/>
                                      <w:sz w:val="20"/>
                                      <w:szCs w:val="20"/>
                                    </w:rPr>
                                    <w:t>FE20A090</w:t>
                                  </w:r>
                                </w:p>
                              </w:tc>
                            </w:tr>
                            <w:tr w:rsidR="005B3CCE" w14:paraId="43767BA4"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171CC07D" w14:textId="77777777" w:rsidR="005B3CCE" w:rsidRDefault="005B3CCE">
                                  <w:pPr>
                                    <w:pStyle w:val="TableParagraph"/>
                                    <w:ind w:left="107"/>
                                    <w:jc w:val="left"/>
                                    <w:rPr>
                                      <w:b/>
                                      <w:sz w:val="20"/>
                                      <w:szCs w:val="20"/>
                                    </w:rPr>
                                  </w:pPr>
                                  <w:r>
                                    <w:rPr>
                                      <w:b/>
                                      <w:sz w:val="20"/>
                                      <w:szCs w:val="20"/>
                                    </w:rPr>
                                    <w:t>GABILA YASMIN NAHKUNA</w:t>
                                  </w:r>
                                </w:p>
                              </w:tc>
                              <w:tc>
                                <w:tcPr>
                                  <w:tcW w:w="2880" w:type="dxa"/>
                                  <w:tcBorders>
                                    <w:top w:val="single" w:sz="4" w:space="0" w:color="000000"/>
                                    <w:left w:val="single" w:sz="4" w:space="0" w:color="000000"/>
                                    <w:bottom w:val="single" w:sz="4" w:space="0" w:color="000000"/>
                                    <w:right w:val="single" w:sz="4" w:space="0" w:color="000000"/>
                                  </w:tcBorders>
                                  <w:hideMark/>
                                </w:tcPr>
                                <w:p w14:paraId="45114AFC" w14:textId="77777777" w:rsidR="005B3CCE" w:rsidRDefault="005B3CCE">
                                  <w:pPr>
                                    <w:pStyle w:val="TableParagraph"/>
                                    <w:ind w:right="640"/>
                                    <w:rPr>
                                      <w:b/>
                                      <w:sz w:val="20"/>
                                      <w:szCs w:val="20"/>
                                    </w:rPr>
                                  </w:pPr>
                                  <w:r>
                                    <w:rPr>
                                      <w:b/>
                                      <w:sz w:val="20"/>
                                      <w:szCs w:val="20"/>
                                    </w:rPr>
                                    <w:t>FE20A043</w:t>
                                  </w:r>
                                </w:p>
                              </w:tc>
                            </w:tr>
                          </w:tbl>
                          <w:p w14:paraId="3372111B" w14:textId="77777777" w:rsidR="005B3CCE" w:rsidRDefault="005B3CCE" w:rsidP="005B3CCE">
                            <w:pPr>
                              <w:pStyle w:val="BodyText"/>
                              <w:jc w:val="center"/>
                              <w:rPr>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BE707" id="Text Box 69" o:spid="_x0000_s1033" type="#_x0000_t202" style="position:absolute;left:0;text-align:left;margin-left:-22.55pt;margin-top:244.25pt;width:409.4pt;height:175.1pt;z-index:-2516551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" filled="f" stroked="f">
                <v:textbox inset="0,0,0,0">
                  <w:txbxContent>
                    <w:tbl>
                      <w:tblPr>
                        <w:tblW w:w="701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30"/>
                        <w:gridCol w:w="2880"/>
                      </w:tblGrid>
                      <w:tr w:rsidR="005B3CCE" w14:paraId="69CC27D6"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0CECAC6A" w14:textId="77777777" w:rsidR="005B3CCE" w:rsidRDefault="005B3CCE">
                            <w:pPr>
                              <w:pStyle w:val="TableParagraph"/>
                              <w:ind w:left="1335" w:right="1331"/>
                              <w:rPr>
                                <w:b/>
                              </w:rPr>
                            </w:pPr>
                            <w:r>
                              <w:rPr>
                                <w:b/>
                              </w:rPr>
                              <w:t>NAMES</w:t>
                            </w:r>
                          </w:p>
                        </w:tc>
                        <w:tc>
                          <w:tcPr>
                            <w:tcW w:w="2880" w:type="dxa"/>
                            <w:tcBorders>
                              <w:top w:val="single" w:sz="4" w:space="0" w:color="000000"/>
                              <w:left w:val="single" w:sz="4" w:space="0" w:color="000000"/>
                              <w:bottom w:val="single" w:sz="4" w:space="0" w:color="000000"/>
                              <w:right w:val="single" w:sz="4" w:space="0" w:color="000000"/>
                            </w:tcBorders>
                            <w:hideMark/>
                          </w:tcPr>
                          <w:p w14:paraId="6E9F2144" w14:textId="77777777" w:rsidR="005B3CCE" w:rsidRDefault="005B3CCE">
                            <w:pPr>
                              <w:pStyle w:val="TableParagraph"/>
                              <w:ind w:right="642"/>
                              <w:rPr>
                                <w:b/>
                                <w:sz w:val="20"/>
                                <w:szCs w:val="20"/>
                              </w:rPr>
                            </w:pPr>
                            <w:r>
                              <w:rPr>
                                <w:b/>
                                <w:sz w:val="20"/>
                                <w:szCs w:val="20"/>
                              </w:rPr>
                              <w:t>MATRICULES</w:t>
                            </w:r>
                          </w:p>
                        </w:tc>
                      </w:tr>
                      <w:tr w:rsidR="005B3CCE" w14:paraId="72A6D47C"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58211994" w14:textId="77777777" w:rsidR="005B3CCE" w:rsidRDefault="005B3CCE">
                            <w:pPr>
                              <w:pStyle w:val="TableParagraph"/>
                              <w:ind w:left="107"/>
                              <w:jc w:val="left"/>
                              <w:rPr>
                                <w:b/>
                                <w:sz w:val="20"/>
                                <w:szCs w:val="20"/>
                              </w:rPr>
                            </w:pPr>
                            <w:r>
                              <w:rPr>
                                <w:b/>
                                <w:sz w:val="20"/>
                                <w:szCs w:val="20"/>
                              </w:rPr>
                              <w:t>ENEMBE</w:t>
                            </w:r>
                            <w:r>
                              <w:rPr>
                                <w:b/>
                                <w:spacing w:val="-2"/>
                                <w:sz w:val="20"/>
                                <w:szCs w:val="20"/>
                              </w:rPr>
                              <w:t xml:space="preserve"> </w:t>
                            </w:r>
                            <w:r>
                              <w:rPr>
                                <w:b/>
                                <w:sz w:val="20"/>
                                <w:szCs w:val="20"/>
                              </w:rPr>
                              <w:t>VERINE</w:t>
                            </w:r>
                          </w:p>
                        </w:tc>
                        <w:tc>
                          <w:tcPr>
                            <w:tcW w:w="2880" w:type="dxa"/>
                            <w:tcBorders>
                              <w:top w:val="single" w:sz="4" w:space="0" w:color="000000"/>
                              <w:left w:val="single" w:sz="4" w:space="0" w:color="000000"/>
                              <w:bottom w:val="single" w:sz="4" w:space="0" w:color="000000"/>
                              <w:right w:val="single" w:sz="4" w:space="0" w:color="000000"/>
                            </w:tcBorders>
                            <w:hideMark/>
                          </w:tcPr>
                          <w:p w14:paraId="08DF1EA2" w14:textId="77777777" w:rsidR="005B3CCE" w:rsidRDefault="005B3CCE">
                            <w:pPr>
                              <w:pStyle w:val="TableParagraph"/>
                              <w:ind w:right="640"/>
                              <w:rPr>
                                <w:b/>
                                <w:sz w:val="20"/>
                                <w:szCs w:val="20"/>
                              </w:rPr>
                            </w:pPr>
                            <w:r>
                              <w:rPr>
                                <w:b/>
                                <w:sz w:val="20"/>
                                <w:szCs w:val="20"/>
                              </w:rPr>
                              <w:t>FE20A033</w:t>
                            </w:r>
                          </w:p>
                        </w:tc>
                      </w:tr>
                      <w:tr w:rsidR="005B3CCE" w14:paraId="3ED3BD34"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05329CA0" w14:textId="77777777" w:rsidR="005B3CCE" w:rsidRDefault="005B3CCE">
                            <w:pPr>
                              <w:pStyle w:val="TableParagraph"/>
                              <w:ind w:left="107"/>
                              <w:jc w:val="left"/>
                              <w:rPr>
                                <w:b/>
                                <w:sz w:val="20"/>
                                <w:szCs w:val="20"/>
                              </w:rPr>
                            </w:pPr>
                            <w:r>
                              <w:rPr>
                                <w:b/>
                                <w:sz w:val="20"/>
                                <w:szCs w:val="20"/>
                              </w:rPr>
                              <w:t>AYAMBA OJONG NKONGHO</w:t>
                            </w:r>
                          </w:p>
                        </w:tc>
                        <w:tc>
                          <w:tcPr>
                            <w:tcW w:w="2880" w:type="dxa"/>
                            <w:tcBorders>
                              <w:top w:val="single" w:sz="4" w:space="0" w:color="000000"/>
                              <w:left w:val="single" w:sz="4" w:space="0" w:color="000000"/>
                              <w:bottom w:val="single" w:sz="4" w:space="0" w:color="000000"/>
                              <w:right w:val="single" w:sz="4" w:space="0" w:color="000000"/>
                            </w:tcBorders>
                            <w:hideMark/>
                          </w:tcPr>
                          <w:p w14:paraId="01AF581B" w14:textId="77777777" w:rsidR="005B3CCE" w:rsidRDefault="005B3CCE">
                            <w:pPr>
                              <w:pStyle w:val="TableParagraph"/>
                              <w:ind w:right="640"/>
                              <w:rPr>
                                <w:b/>
                                <w:sz w:val="20"/>
                                <w:szCs w:val="20"/>
                              </w:rPr>
                            </w:pPr>
                            <w:r>
                              <w:rPr>
                                <w:b/>
                                <w:sz w:val="20"/>
                                <w:szCs w:val="20"/>
                              </w:rPr>
                              <w:t>FE20A019</w:t>
                            </w:r>
                          </w:p>
                        </w:tc>
                      </w:tr>
                      <w:tr w:rsidR="005B3CCE" w14:paraId="7CAB1057" w14:textId="77777777">
                        <w:trPr>
                          <w:trHeight w:val="378"/>
                        </w:trPr>
                        <w:tc>
                          <w:tcPr>
                            <w:tcW w:w="4130" w:type="dxa"/>
                            <w:tcBorders>
                              <w:top w:val="single" w:sz="4" w:space="0" w:color="000000"/>
                              <w:left w:val="single" w:sz="4" w:space="0" w:color="000000"/>
                              <w:bottom w:val="single" w:sz="4" w:space="0" w:color="000000"/>
                              <w:right w:val="single" w:sz="4" w:space="0" w:color="000000"/>
                            </w:tcBorders>
                            <w:hideMark/>
                          </w:tcPr>
                          <w:p w14:paraId="5C0E52FA" w14:textId="77777777" w:rsidR="005B3CCE" w:rsidRDefault="005B3CCE">
                            <w:pPr>
                              <w:pStyle w:val="TableParagraph"/>
                              <w:ind w:left="107"/>
                              <w:jc w:val="left"/>
                              <w:rPr>
                                <w:b/>
                                <w:sz w:val="20"/>
                                <w:szCs w:val="20"/>
                              </w:rPr>
                            </w:pPr>
                            <w:r>
                              <w:rPr>
                                <w:b/>
                                <w:sz w:val="20"/>
                                <w:szCs w:val="20"/>
                              </w:rPr>
                              <w:t>TONY KENYUI NANGAH</w:t>
                            </w:r>
                          </w:p>
                        </w:tc>
                        <w:tc>
                          <w:tcPr>
                            <w:tcW w:w="2880" w:type="dxa"/>
                            <w:tcBorders>
                              <w:top w:val="single" w:sz="4" w:space="0" w:color="000000"/>
                              <w:left w:val="single" w:sz="4" w:space="0" w:color="000000"/>
                              <w:bottom w:val="single" w:sz="4" w:space="0" w:color="000000"/>
                              <w:right w:val="single" w:sz="4" w:space="0" w:color="000000"/>
                            </w:tcBorders>
                            <w:hideMark/>
                          </w:tcPr>
                          <w:p w14:paraId="2C921E8F" w14:textId="77777777" w:rsidR="005B3CCE" w:rsidRDefault="005B3CCE">
                            <w:pPr>
                              <w:pStyle w:val="TableParagraph"/>
                              <w:ind w:right="640"/>
                              <w:rPr>
                                <w:b/>
                                <w:sz w:val="20"/>
                                <w:szCs w:val="20"/>
                              </w:rPr>
                            </w:pPr>
                            <w:r>
                              <w:rPr>
                                <w:b/>
                                <w:sz w:val="20"/>
                                <w:szCs w:val="20"/>
                              </w:rPr>
                              <w:t>FE20A120</w:t>
                            </w:r>
                          </w:p>
                        </w:tc>
                      </w:tr>
                      <w:tr w:rsidR="005B3CCE" w14:paraId="26A4B0BB"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499EC2E1" w14:textId="77777777" w:rsidR="005B3CCE" w:rsidRDefault="005B3CCE">
                            <w:pPr>
                              <w:pStyle w:val="TableParagraph"/>
                              <w:ind w:left="107"/>
                              <w:jc w:val="left"/>
                              <w:rPr>
                                <w:b/>
                                <w:sz w:val="20"/>
                                <w:szCs w:val="20"/>
                              </w:rPr>
                            </w:pPr>
                            <w:r>
                              <w:rPr>
                                <w:b/>
                                <w:sz w:val="20"/>
                                <w:szCs w:val="20"/>
                              </w:rPr>
                              <w:t>NKONGHO AYUK SHARIMA</w:t>
                            </w:r>
                          </w:p>
                        </w:tc>
                        <w:tc>
                          <w:tcPr>
                            <w:tcW w:w="2880" w:type="dxa"/>
                            <w:tcBorders>
                              <w:top w:val="single" w:sz="4" w:space="0" w:color="000000"/>
                              <w:left w:val="single" w:sz="4" w:space="0" w:color="000000"/>
                              <w:bottom w:val="single" w:sz="4" w:space="0" w:color="000000"/>
                              <w:right w:val="single" w:sz="4" w:space="0" w:color="000000"/>
                            </w:tcBorders>
                            <w:hideMark/>
                          </w:tcPr>
                          <w:p w14:paraId="6AA71384" w14:textId="77777777" w:rsidR="005B3CCE" w:rsidRDefault="005B3CCE">
                            <w:pPr>
                              <w:pStyle w:val="TableParagraph"/>
                              <w:ind w:right="640"/>
                              <w:rPr>
                                <w:b/>
                                <w:sz w:val="20"/>
                                <w:szCs w:val="20"/>
                              </w:rPr>
                            </w:pPr>
                            <w:r>
                              <w:rPr>
                                <w:b/>
                                <w:sz w:val="20"/>
                                <w:szCs w:val="20"/>
                              </w:rPr>
                              <w:t>FE20A090</w:t>
                            </w:r>
                          </w:p>
                        </w:tc>
                      </w:tr>
                      <w:tr w:rsidR="005B3CCE" w14:paraId="43767BA4" w14:textId="77777777">
                        <w:trPr>
                          <w:trHeight w:val="381"/>
                        </w:trPr>
                        <w:tc>
                          <w:tcPr>
                            <w:tcW w:w="4130" w:type="dxa"/>
                            <w:tcBorders>
                              <w:top w:val="single" w:sz="4" w:space="0" w:color="000000"/>
                              <w:left w:val="single" w:sz="4" w:space="0" w:color="000000"/>
                              <w:bottom w:val="single" w:sz="4" w:space="0" w:color="000000"/>
                              <w:right w:val="single" w:sz="4" w:space="0" w:color="000000"/>
                            </w:tcBorders>
                            <w:hideMark/>
                          </w:tcPr>
                          <w:p w14:paraId="171CC07D" w14:textId="77777777" w:rsidR="005B3CCE" w:rsidRDefault="005B3CCE">
                            <w:pPr>
                              <w:pStyle w:val="TableParagraph"/>
                              <w:ind w:left="107"/>
                              <w:jc w:val="left"/>
                              <w:rPr>
                                <w:b/>
                                <w:sz w:val="20"/>
                                <w:szCs w:val="20"/>
                              </w:rPr>
                            </w:pPr>
                            <w:r>
                              <w:rPr>
                                <w:b/>
                                <w:sz w:val="20"/>
                                <w:szCs w:val="20"/>
                              </w:rPr>
                              <w:t>GABILA YASMIN NAHKUNA</w:t>
                            </w:r>
                          </w:p>
                        </w:tc>
                        <w:tc>
                          <w:tcPr>
                            <w:tcW w:w="2880" w:type="dxa"/>
                            <w:tcBorders>
                              <w:top w:val="single" w:sz="4" w:space="0" w:color="000000"/>
                              <w:left w:val="single" w:sz="4" w:space="0" w:color="000000"/>
                              <w:bottom w:val="single" w:sz="4" w:space="0" w:color="000000"/>
                              <w:right w:val="single" w:sz="4" w:space="0" w:color="000000"/>
                            </w:tcBorders>
                            <w:hideMark/>
                          </w:tcPr>
                          <w:p w14:paraId="45114AFC" w14:textId="77777777" w:rsidR="005B3CCE" w:rsidRDefault="005B3CCE">
                            <w:pPr>
                              <w:pStyle w:val="TableParagraph"/>
                              <w:ind w:right="640"/>
                              <w:rPr>
                                <w:b/>
                                <w:sz w:val="20"/>
                                <w:szCs w:val="20"/>
                              </w:rPr>
                            </w:pPr>
                            <w:r>
                              <w:rPr>
                                <w:b/>
                                <w:sz w:val="20"/>
                                <w:szCs w:val="20"/>
                              </w:rPr>
                              <w:t>FE20A043</w:t>
                            </w:r>
                          </w:p>
                        </w:tc>
                      </w:tr>
                    </w:tbl>
                    <w:p w14:paraId="3372111B" w14:textId="77777777" w:rsidR="005B3CCE" w:rsidRDefault="005B3CCE" w:rsidP="005B3CCE">
                      <w:pPr>
                        <w:pStyle w:val="BodyText"/>
                        <w:jc w:val="center"/>
                        <w:rPr>
                          <w:sz w:val="20"/>
                          <w:szCs w:val="20"/>
                        </w:rPr>
                      </w:pPr>
                    </w:p>
                  </w:txbxContent>
                </v:textbox>
                <w10:wrap type="topAndBottom" anchorx="margin"/>
              </v:shape>
            </w:pict>
          </mc:Fallback>
        </mc:AlternateContent>
      </w:r>
      <w:r>
        <w:rPr>
          <w:noProof/>
        </w:rPr>
        <mc:AlternateContent>
          <mc:Choice Requires="wpg">
            <w:drawing>
              <wp:anchor distT="0" distB="0" distL="0" distR="0" simplePos="0" relativeHeight="251662336" behindDoc="1" locked="0" layoutInCell="1" allowOverlap="1" wp14:anchorId="0AE2248A" wp14:editId="20A067C0">
                <wp:simplePos x="0" y="0"/>
                <wp:positionH relativeFrom="margin">
                  <wp:posOffset>4673600</wp:posOffset>
                </wp:positionH>
                <wp:positionV relativeFrom="paragraph">
                  <wp:posOffset>3087370</wp:posOffset>
                </wp:positionV>
                <wp:extent cx="1504950" cy="577850"/>
                <wp:effectExtent l="0" t="0" r="19050" b="12700"/>
                <wp:wrapTopAndBottom/>
                <wp:docPr id="66" name="Group 66"/>
                <wp:cNvGraphicFramePr/>
                <a:graphic xmlns:a="http://schemas.openxmlformats.org/drawingml/2006/main">
                  <a:graphicData uri="http://schemas.microsoft.com/office/word/2010/wordprocessingGroup">
                    <wpg:wgp>
                      <wpg:cNvGrpSpPr/>
                      <wpg:grpSpPr bwMode="auto">
                        <a:xfrm>
                          <a:off x="0" y="0"/>
                          <a:ext cx="1504950" cy="577850"/>
                          <a:chOff x="0" y="0"/>
                          <a:chExt cx="2585" cy="910"/>
                        </a:xfrm>
                      </wpg:grpSpPr>
                      <wps:wsp>
                        <wps:cNvPr id="67" name="Freeform 67"/>
                        <wps:cNvSpPr>
                          <a:spLocks/>
                        </wps:cNvSpPr>
                        <wps:spPr bwMode="auto">
                          <a:xfrm>
                            <a:off x="20" y="20"/>
                            <a:ext cx="2565" cy="870"/>
                          </a:xfrm>
                          <a:custGeom>
                            <a:avLst/>
                            <a:gdLst>
                              <a:gd name="T0" fmla="+- 0 8175 8175"/>
                              <a:gd name="T1" fmla="*/ T0 w 2565"/>
                              <a:gd name="T2" fmla="+- 0 512 367"/>
                              <a:gd name="T3" fmla="*/ 512 h 870"/>
                              <a:gd name="T4" fmla="+- 0 8186 8175"/>
                              <a:gd name="T5" fmla="*/ T4 w 2565"/>
                              <a:gd name="T6" fmla="+- 0 455 367"/>
                              <a:gd name="T7" fmla="*/ 455 h 870"/>
                              <a:gd name="T8" fmla="+- 0 8218 8175"/>
                              <a:gd name="T9" fmla="*/ T8 w 2565"/>
                              <a:gd name="T10" fmla="+- 0 409 367"/>
                              <a:gd name="T11" fmla="*/ 409 h 870"/>
                              <a:gd name="T12" fmla="+- 0 8264 8175"/>
                              <a:gd name="T13" fmla="*/ T12 w 2565"/>
                              <a:gd name="T14" fmla="+- 0 378 367"/>
                              <a:gd name="T15" fmla="*/ 378 h 870"/>
                              <a:gd name="T16" fmla="+- 0 8320 8175"/>
                              <a:gd name="T17" fmla="*/ T16 w 2565"/>
                              <a:gd name="T18" fmla="+- 0 367 367"/>
                              <a:gd name="T19" fmla="*/ 367 h 870"/>
                              <a:gd name="T20" fmla="+- 0 10595 8175"/>
                              <a:gd name="T21" fmla="*/ T20 w 2565"/>
                              <a:gd name="T22" fmla="+- 0 367 367"/>
                              <a:gd name="T23" fmla="*/ 367 h 870"/>
                              <a:gd name="T24" fmla="+- 0 10651 8175"/>
                              <a:gd name="T25" fmla="*/ T24 w 2565"/>
                              <a:gd name="T26" fmla="+- 0 378 367"/>
                              <a:gd name="T27" fmla="*/ 378 h 870"/>
                              <a:gd name="T28" fmla="+- 0 10698 8175"/>
                              <a:gd name="T29" fmla="*/ T28 w 2565"/>
                              <a:gd name="T30" fmla="+- 0 409 367"/>
                              <a:gd name="T31" fmla="*/ 409 h 870"/>
                              <a:gd name="T32" fmla="+- 0 10729 8175"/>
                              <a:gd name="T33" fmla="*/ T32 w 2565"/>
                              <a:gd name="T34" fmla="+- 0 455 367"/>
                              <a:gd name="T35" fmla="*/ 455 h 870"/>
                              <a:gd name="T36" fmla="+- 0 10740 8175"/>
                              <a:gd name="T37" fmla="*/ T36 w 2565"/>
                              <a:gd name="T38" fmla="+- 0 512 367"/>
                              <a:gd name="T39" fmla="*/ 512 h 870"/>
                              <a:gd name="T40" fmla="+- 0 10740 8175"/>
                              <a:gd name="T41" fmla="*/ T40 w 2565"/>
                              <a:gd name="T42" fmla="+- 0 1092 367"/>
                              <a:gd name="T43" fmla="*/ 1092 h 870"/>
                              <a:gd name="T44" fmla="+- 0 10729 8175"/>
                              <a:gd name="T45" fmla="*/ T44 w 2565"/>
                              <a:gd name="T46" fmla="+- 0 1148 367"/>
                              <a:gd name="T47" fmla="*/ 1148 h 870"/>
                              <a:gd name="T48" fmla="+- 0 10698 8175"/>
                              <a:gd name="T49" fmla="*/ T48 w 2565"/>
                              <a:gd name="T50" fmla="+- 0 1194 367"/>
                              <a:gd name="T51" fmla="*/ 1194 h 870"/>
                              <a:gd name="T52" fmla="+- 0 10651 8175"/>
                              <a:gd name="T53" fmla="*/ T52 w 2565"/>
                              <a:gd name="T54" fmla="+- 0 1225 367"/>
                              <a:gd name="T55" fmla="*/ 1225 h 870"/>
                              <a:gd name="T56" fmla="+- 0 10595 8175"/>
                              <a:gd name="T57" fmla="*/ T56 w 2565"/>
                              <a:gd name="T58" fmla="+- 0 1237 367"/>
                              <a:gd name="T59" fmla="*/ 1237 h 870"/>
                              <a:gd name="T60" fmla="+- 0 8320 8175"/>
                              <a:gd name="T61" fmla="*/ T60 w 2565"/>
                              <a:gd name="T62" fmla="+- 0 1237 367"/>
                              <a:gd name="T63" fmla="*/ 1237 h 870"/>
                              <a:gd name="T64" fmla="+- 0 8264 8175"/>
                              <a:gd name="T65" fmla="*/ T64 w 2565"/>
                              <a:gd name="T66" fmla="+- 0 1225 367"/>
                              <a:gd name="T67" fmla="*/ 1225 h 870"/>
                              <a:gd name="T68" fmla="+- 0 8218 8175"/>
                              <a:gd name="T69" fmla="*/ T68 w 2565"/>
                              <a:gd name="T70" fmla="+- 0 1194 367"/>
                              <a:gd name="T71" fmla="*/ 1194 h 870"/>
                              <a:gd name="T72" fmla="+- 0 8186 8175"/>
                              <a:gd name="T73" fmla="*/ T72 w 2565"/>
                              <a:gd name="T74" fmla="+- 0 1148 367"/>
                              <a:gd name="T75" fmla="*/ 1148 h 870"/>
                              <a:gd name="T76" fmla="+- 0 8175 8175"/>
                              <a:gd name="T77" fmla="*/ T76 w 2565"/>
                              <a:gd name="T78" fmla="+- 0 1092 367"/>
                              <a:gd name="T79" fmla="*/ 1092 h 870"/>
                              <a:gd name="T80" fmla="+- 0 8175 8175"/>
                              <a:gd name="T81" fmla="*/ T80 w 2565"/>
                              <a:gd name="T82" fmla="+- 0 512 367"/>
                              <a:gd name="T83" fmla="*/ 512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65" h="870">
                                <a:moveTo>
                                  <a:pt x="0" y="145"/>
                                </a:moveTo>
                                <a:lnTo>
                                  <a:pt x="11" y="88"/>
                                </a:lnTo>
                                <a:lnTo>
                                  <a:pt x="43" y="42"/>
                                </a:lnTo>
                                <a:lnTo>
                                  <a:pt x="89" y="11"/>
                                </a:lnTo>
                                <a:lnTo>
                                  <a:pt x="145" y="0"/>
                                </a:lnTo>
                                <a:lnTo>
                                  <a:pt x="2420" y="0"/>
                                </a:lnTo>
                                <a:lnTo>
                                  <a:pt x="2476" y="11"/>
                                </a:lnTo>
                                <a:lnTo>
                                  <a:pt x="2523" y="42"/>
                                </a:lnTo>
                                <a:lnTo>
                                  <a:pt x="2554" y="88"/>
                                </a:lnTo>
                                <a:lnTo>
                                  <a:pt x="2565" y="145"/>
                                </a:lnTo>
                                <a:lnTo>
                                  <a:pt x="2565" y="725"/>
                                </a:lnTo>
                                <a:lnTo>
                                  <a:pt x="2554" y="781"/>
                                </a:lnTo>
                                <a:lnTo>
                                  <a:pt x="2523" y="827"/>
                                </a:lnTo>
                                <a:lnTo>
                                  <a:pt x="2476" y="858"/>
                                </a:lnTo>
                                <a:lnTo>
                                  <a:pt x="2420" y="870"/>
                                </a:lnTo>
                                <a:lnTo>
                                  <a:pt x="145" y="870"/>
                                </a:lnTo>
                                <a:lnTo>
                                  <a:pt x="89" y="858"/>
                                </a:lnTo>
                                <a:lnTo>
                                  <a:pt x="43" y="827"/>
                                </a:lnTo>
                                <a:lnTo>
                                  <a:pt x="11" y="781"/>
                                </a:lnTo>
                                <a:lnTo>
                                  <a:pt x="0" y="725"/>
                                </a:lnTo>
                                <a:lnTo>
                                  <a:pt x="0" y="145"/>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Text Box 8"/>
                        <wps:cNvSpPr txBox="1">
                          <a:spLocks noChangeArrowheads="1"/>
                        </wps:cNvSpPr>
                        <wps:spPr bwMode="auto">
                          <a:xfrm>
                            <a:off x="0" y="0"/>
                            <a:ext cx="2171"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46665" w14:textId="77777777" w:rsidR="005B3CCE" w:rsidRDefault="005B3CCE" w:rsidP="005B3CCE">
                              <w:pPr>
                                <w:spacing w:before="205"/>
                                <w:ind w:left="244"/>
                                <w:rPr>
                                  <w:b/>
                                  <w:sz w:val="24"/>
                                </w:rPr>
                              </w:pPr>
                              <w:r>
                                <w:rPr>
                                  <w:b/>
                                  <w:sz w:val="24"/>
                                </w:rPr>
                                <w:t xml:space="preserve">Dr. Valery </w:t>
                              </w:r>
                              <w:proofErr w:type="spellStart"/>
                              <w:r>
                                <w:rPr>
                                  <w:b/>
                                  <w:sz w:val="24"/>
                                </w:rPr>
                                <w:t>Nkemini</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2248A" id="Group 66" o:spid="_x0000_s1034" style="position:absolute;left:0;text-align:left;margin-left:368pt;margin-top:243.1pt;width:118.5pt;height:45.5pt;z-index:-251654144;mso-wrap-distance-left:0;mso-wrap-distance-right:0;mso-position-horizontal-relative:margin" coordsize="258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">
                <v:shape id="Freeform 67" o:spid="_x0000_s1035" style="position:absolute;left:20;top:20;width:2565;height:870;visibility:visible;mso-wrap-style:square;v-text-anchor:top" coordsize="256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" path="m,145l11,88,43,42,89,11,145,,2420,r56,11l2523,42r31,46l2565,145r,580l2554,781r-31,46l2476,858r-56,12l145,870,89,858,43,827,11,781,,725,,145xe" filled="f" strokeweight="2pt">
                  <v:path arrowok="t" o:connecttype="custom" o:connectlocs="0,512;11,455;43,409;89,378;145,367;2420,367;2476,378;2523,409;2554,455;2565,512;2565,1092;2554,1148;2523,1194;2476,1225;2420,1237;145,1237;89,1225;43,1194;11,1148;0,1092;0,512" o:connectangles="0,0,0,0,0,0,0,0,0,0,0,0,0,0,0,0,0,0,0,0,0"/>
                </v:shape>
                <v:shape id="Text Box 8" o:spid="_x0000_s1036" type="#_x0000_t202" style="position:absolute;width:2171;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38B46665" w14:textId="77777777" w:rsidR="005B3CCE" w:rsidRDefault="005B3CCE" w:rsidP="005B3CCE">
                        <w:pPr>
                          <w:spacing w:before="205"/>
                          <w:ind w:left="244"/>
                          <w:rPr>
                            <w:b/>
                            <w:sz w:val="24"/>
                          </w:rPr>
                        </w:pPr>
                        <w:r>
                          <w:rPr>
                            <w:b/>
                            <w:sz w:val="24"/>
                          </w:rPr>
                          <w:t xml:space="preserve">Dr. Valery </w:t>
                        </w:r>
                        <w:proofErr w:type="spellStart"/>
                        <w:r>
                          <w:rPr>
                            <w:b/>
                            <w:sz w:val="24"/>
                          </w:rPr>
                          <w:t>Nkemini</w:t>
                        </w:r>
                        <w:proofErr w:type="spellEnd"/>
                      </w:p>
                    </w:txbxContent>
                  </v:textbox>
                </v:shape>
                <w10:wrap type="topAndBottom" anchorx="margin"/>
              </v:group>
            </w:pict>
          </mc:Fallback>
        </mc:AlternateContent>
      </w:r>
      <w:r>
        <w:rPr>
          <w:b/>
          <w:sz w:val="32"/>
        </w:rPr>
        <w:t>GROUP</w:t>
      </w:r>
      <w:r>
        <w:rPr>
          <w:b/>
          <w:spacing w:val="-3"/>
          <w:sz w:val="32"/>
        </w:rPr>
        <w:t xml:space="preserve"> </w:t>
      </w:r>
      <w:r>
        <w:rPr>
          <w:b/>
          <w:sz w:val="32"/>
        </w:rPr>
        <w:t>MEMBERS</w:t>
      </w:r>
      <w:r>
        <w:rPr>
          <w:b/>
          <w:sz w:val="32"/>
        </w:rPr>
        <w:tab/>
      </w:r>
      <w:r>
        <w:rPr>
          <w:b/>
          <w:sz w:val="24"/>
        </w:rPr>
        <w:t>SUPERVISOR;</w:t>
      </w:r>
    </w:p>
    <w:p w14:paraId="7FC40693" w14:textId="77777777" w:rsidR="005B3CCE" w:rsidRDefault="005B3CCE" w:rsidP="00CD0079">
      <w:pPr>
        <w:pStyle w:val="BodyText"/>
        <w:spacing w:before="8"/>
        <w:jc w:val="both"/>
        <w:rPr>
          <w:b/>
          <w:sz w:val="26"/>
        </w:rPr>
      </w:pPr>
    </w:p>
    <w:p w14:paraId="1E3D250C" w14:textId="77777777" w:rsidR="005B3CCE" w:rsidRDefault="005B3CCE" w:rsidP="00CD0079">
      <w:pPr>
        <w:pStyle w:val="Heading4"/>
        <w:ind w:left="1103" w:right="1776"/>
        <w:jc w:val="both"/>
      </w:pPr>
      <w:r>
        <w:t>FRIDAY, MARCH 31</w:t>
      </w:r>
      <w:r>
        <w:rPr>
          <w:vertAlign w:val="superscript"/>
        </w:rPr>
        <w:t>st</w:t>
      </w:r>
      <w:r>
        <w:t xml:space="preserve"> 2</w:t>
      </w:r>
    </w:p>
    <w:p w14:paraId="2AC309B7" w14:textId="77777777" w:rsidR="005B3CCE" w:rsidRDefault="005B3CCE" w:rsidP="00CD0079">
      <w:pPr>
        <w:widowControl/>
        <w:autoSpaceDE/>
        <w:autoSpaceDN/>
        <w:jc w:val="both"/>
        <w:rPr>
          <w:b/>
          <w:bCs/>
          <w:sz w:val="24"/>
          <w:szCs w:val="24"/>
        </w:rPr>
        <w:sectPr w:rsidR="005B3CCE" w:rsidSect="009C5BEB">
          <w:footerReference w:type="default" r:id="rId10"/>
          <w:pgSz w:w="11910" w:h="16840"/>
          <w:pgMar w:top="1360" w:right="540" w:bottom="280" w:left="1220" w:header="720" w:footer="720" w:gutter="0"/>
          <w:pgNumType w:fmt="lowerRoman"/>
          <w:cols w:space="720"/>
        </w:sectPr>
      </w:pPr>
    </w:p>
    <w:p w14:paraId="1758687B" w14:textId="77777777" w:rsidR="005B3CCE" w:rsidRPr="005B3CCE" w:rsidRDefault="005B3CCE" w:rsidP="00CD0079">
      <w:pPr>
        <w:pStyle w:val="Heading1"/>
        <w:spacing w:line="360" w:lineRule="auto"/>
        <w:jc w:val="both"/>
        <w:rPr>
          <w:rFonts w:ascii="Times New Roman" w:eastAsia="Times New Roman" w:hAnsi="Times New Roman" w:cs="Times New Roman"/>
          <w:color w:val="auto"/>
          <w:sz w:val="32"/>
          <w:szCs w:val="32"/>
        </w:rPr>
      </w:pPr>
      <w:bookmarkStart w:id="0" w:name="_v4yywc3pe1r8"/>
      <w:bookmarkEnd w:id="0"/>
      <w:r w:rsidRPr="005B3CCE">
        <w:rPr>
          <w:rFonts w:ascii="Times New Roman" w:hAnsi="Times New Roman" w:cs="Times New Roman"/>
          <w:color w:val="auto"/>
          <w:sz w:val="32"/>
          <w:szCs w:val="32"/>
        </w:rPr>
        <w:lastRenderedPageBreak/>
        <w:t>TABLE OF CONTENTS</w:t>
      </w:r>
    </w:p>
    <w:p w14:paraId="35ACF699" w14:textId="77777777" w:rsidR="005B3CCE" w:rsidRDefault="005B3CCE" w:rsidP="00CD0079">
      <w:pPr>
        <w:spacing w:line="360" w:lineRule="auto"/>
        <w:jc w:val="both"/>
        <w:rPr>
          <w:sz w:val="32"/>
          <w:szCs w:val="32"/>
        </w:rPr>
      </w:pPr>
      <w:r>
        <w:rPr>
          <w:sz w:val="32"/>
          <w:szCs w:val="32"/>
        </w:rPr>
        <w:t>Chapter 1</w:t>
      </w:r>
    </w:p>
    <w:p w14:paraId="477D2319" w14:textId="77777777" w:rsidR="005B3CCE" w:rsidRDefault="005B3CCE" w:rsidP="00CD0079">
      <w:pPr>
        <w:spacing w:line="360" w:lineRule="auto"/>
        <w:jc w:val="both"/>
        <w:rPr>
          <w:sz w:val="24"/>
          <w:szCs w:val="24"/>
        </w:rPr>
      </w:pPr>
      <w:r>
        <w:rPr>
          <w:sz w:val="28"/>
          <w:szCs w:val="28"/>
        </w:rPr>
        <w:t>Background and context of the study</w:t>
      </w:r>
      <w:r>
        <w:rPr>
          <w:sz w:val="24"/>
          <w:szCs w:val="24"/>
        </w:rPr>
        <w:t>……………………………………1</w:t>
      </w:r>
    </w:p>
    <w:p w14:paraId="26B855EB" w14:textId="77777777" w:rsidR="005B3CCE" w:rsidRDefault="005B3CCE" w:rsidP="00CD0079">
      <w:pPr>
        <w:spacing w:line="360" w:lineRule="auto"/>
        <w:jc w:val="both"/>
        <w:rPr>
          <w:sz w:val="24"/>
          <w:szCs w:val="24"/>
        </w:rPr>
      </w:pPr>
      <w:r>
        <w:rPr>
          <w:sz w:val="28"/>
          <w:szCs w:val="28"/>
        </w:rPr>
        <w:t>Problem statement</w:t>
      </w:r>
      <w:r w:rsidR="00D66A47">
        <w:rPr>
          <w:sz w:val="24"/>
          <w:szCs w:val="24"/>
        </w:rPr>
        <w:t>…………………………………………………………..2</w:t>
      </w:r>
    </w:p>
    <w:p w14:paraId="08C4D810" w14:textId="77777777" w:rsidR="005B3CCE" w:rsidRDefault="005B3CCE" w:rsidP="00CD0079">
      <w:pPr>
        <w:spacing w:line="360" w:lineRule="auto"/>
        <w:jc w:val="both"/>
        <w:rPr>
          <w:sz w:val="24"/>
          <w:szCs w:val="24"/>
        </w:rPr>
      </w:pPr>
      <w:r>
        <w:rPr>
          <w:sz w:val="28"/>
          <w:szCs w:val="28"/>
        </w:rPr>
        <w:t>Objectives of the study</w:t>
      </w:r>
      <w:r>
        <w:rPr>
          <w:sz w:val="24"/>
          <w:szCs w:val="24"/>
        </w:rPr>
        <w:t>…………………………………………………….</w:t>
      </w:r>
      <w:r w:rsidR="00D66A47">
        <w:rPr>
          <w:sz w:val="24"/>
          <w:szCs w:val="24"/>
        </w:rPr>
        <w:t>2</w:t>
      </w:r>
    </w:p>
    <w:p w14:paraId="02A1A06E" w14:textId="77777777" w:rsidR="005B3CCE" w:rsidRDefault="005B3CCE" w:rsidP="00CD0079">
      <w:pPr>
        <w:spacing w:line="360" w:lineRule="auto"/>
        <w:jc w:val="both"/>
        <w:rPr>
          <w:sz w:val="24"/>
          <w:szCs w:val="24"/>
        </w:rPr>
      </w:pPr>
      <w:r>
        <w:rPr>
          <w:sz w:val="28"/>
          <w:szCs w:val="28"/>
        </w:rPr>
        <w:t>General objectives</w:t>
      </w:r>
      <w:r>
        <w:rPr>
          <w:sz w:val="24"/>
          <w:szCs w:val="24"/>
        </w:rPr>
        <w:t>………………………………………………………</w:t>
      </w:r>
      <w:r w:rsidR="00D66A47">
        <w:rPr>
          <w:sz w:val="24"/>
          <w:szCs w:val="24"/>
        </w:rPr>
        <w:t>…..2</w:t>
      </w:r>
    </w:p>
    <w:p w14:paraId="0D943B6F" w14:textId="77777777" w:rsidR="005B3CCE" w:rsidRDefault="005B3CCE" w:rsidP="00CD0079">
      <w:pPr>
        <w:spacing w:line="360" w:lineRule="auto"/>
        <w:jc w:val="both"/>
        <w:rPr>
          <w:sz w:val="24"/>
          <w:szCs w:val="24"/>
        </w:rPr>
      </w:pPr>
      <w:r>
        <w:rPr>
          <w:sz w:val="28"/>
          <w:szCs w:val="28"/>
        </w:rPr>
        <w:t>Specific objectives</w:t>
      </w:r>
      <w:r>
        <w:rPr>
          <w:sz w:val="24"/>
          <w:szCs w:val="24"/>
        </w:rPr>
        <w:t>………………………………………………………</w:t>
      </w:r>
      <w:r w:rsidR="00D66A47">
        <w:rPr>
          <w:sz w:val="24"/>
          <w:szCs w:val="24"/>
        </w:rPr>
        <w:t>…..2</w:t>
      </w:r>
    </w:p>
    <w:p w14:paraId="0AB8CFE5" w14:textId="77777777" w:rsidR="005B3CCE" w:rsidRDefault="005B3CCE" w:rsidP="00CD0079">
      <w:pPr>
        <w:spacing w:line="360" w:lineRule="auto"/>
        <w:jc w:val="both"/>
        <w:rPr>
          <w:sz w:val="24"/>
          <w:szCs w:val="24"/>
        </w:rPr>
      </w:pPr>
      <w:r>
        <w:rPr>
          <w:sz w:val="28"/>
          <w:szCs w:val="28"/>
        </w:rPr>
        <w:t>Proposed methodology</w:t>
      </w:r>
      <w:r>
        <w:rPr>
          <w:sz w:val="24"/>
          <w:szCs w:val="24"/>
        </w:rPr>
        <w:t>…………………………………………………</w:t>
      </w:r>
      <w:r w:rsidR="00D66A47">
        <w:rPr>
          <w:sz w:val="24"/>
          <w:szCs w:val="24"/>
        </w:rPr>
        <w:t>…..2</w:t>
      </w:r>
    </w:p>
    <w:p w14:paraId="6F0C4201" w14:textId="77777777" w:rsidR="00D66A47" w:rsidRDefault="00D66A47" w:rsidP="00CD0079">
      <w:pPr>
        <w:spacing w:line="360" w:lineRule="auto"/>
        <w:jc w:val="both"/>
        <w:rPr>
          <w:sz w:val="24"/>
          <w:szCs w:val="24"/>
        </w:rPr>
      </w:pPr>
      <w:r w:rsidRPr="00D66A47">
        <w:rPr>
          <w:sz w:val="28"/>
          <w:szCs w:val="28"/>
        </w:rPr>
        <w:t>Scope of study</w:t>
      </w:r>
      <w:r>
        <w:rPr>
          <w:sz w:val="24"/>
          <w:szCs w:val="24"/>
        </w:rPr>
        <w:t>……………………………………………………………….3</w:t>
      </w:r>
    </w:p>
    <w:p w14:paraId="444D1AF2" w14:textId="77777777" w:rsidR="00D66A47" w:rsidRDefault="00D66A47" w:rsidP="00CD0079">
      <w:pPr>
        <w:spacing w:line="360" w:lineRule="auto"/>
        <w:jc w:val="both"/>
        <w:rPr>
          <w:sz w:val="24"/>
          <w:szCs w:val="24"/>
        </w:rPr>
      </w:pPr>
      <w:r w:rsidRPr="00D66A47">
        <w:rPr>
          <w:sz w:val="28"/>
          <w:szCs w:val="28"/>
        </w:rPr>
        <w:t>Delimitation of the study</w:t>
      </w:r>
      <w:r>
        <w:rPr>
          <w:sz w:val="24"/>
          <w:szCs w:val="24"/>
        </w:rPr>
        <w:t>…….………………………………………………3</w:t>
      </w:r>
    </w:p>
    <w:p w14:paraId="5D0F960C" w14:textId="77777777" w:rsidR="005B3CCE" w:rsidRDefault="005B3CCE" w:rsidP="00CD0079">
      <w:pPr>
        <w:spacing w:line="360" w:lineRule="auto"/>
        <w:jc w:val="both"/>
        <w:rPr>
          <w:sz w:val="24"/>
          <w:szCs w:val="24"/>
        </w:rPr>
      </w:pPr>
    </w:p>
    <w:p w14:paraId="39FC25EC" w14:textId="77777777" w:rsidR="005B3CCE" w:rsidRDefault="005B3CCE" w:rsidP="00CD0079">
      <w:pPr>
        <w:spacing w:line="360" w:lineRule="auto"/>
        <w:jc w:val="both"/>
        <w:rPr>
          <w:sz w:val="32"/>
          <w:szCs w:val="32"/>
        </w:rPr>
      </w:pPr>
      <w:r>
        <w:rPr>
          <w:sz w:val="32"/>
          <w:szCs w:val="32"/>
        </w:rPr>
        <w:t>Chapter 2</w:t>
      </w:r>
    </w:p>
    <w:p w14:paraId="1947A73A" w14:textId="77777777" w:rsidR="005B3CCE" w:rsidRDefault="005B3CCE" w:rsidP="00CD0079">
      <w:pPr>
        <w:spacing w:line="360" w:lineRule="auto"/>
        <w:jc w:val="both"/>
        <w:rPr>
          <w:sz w:val="28"/>
          <w:szCs w:val="28"/>
        </w:rPr>
      </w:pPr>
      <w:r>
        <w:rPr>
          <w:sz w:val="28"/>
          <w:szCs w:val="28"/>
        </w:rPr>
        <w:t>Definition…………………………………………………….</w:t>
      </w:r>
      <w:r w:rsidR="00D66A47">
        <w:rPr>
          <w:sz w:val="28"/>
          <w:szCs w:val="28"/>
        </w:rPr>
        <w:t>3</w:t>
      </w:r>
    </w:p>
    <w:p w14:paraId="6CE72366" w14:textId="77777777" w:rsidR="005B3CCE" w:rsidRDefault="005B3CCE" w:rsidP="00CD0079">
      <w:pPr>
        <w:spacing w:line="360" w:lineRule="auto"/>
        <w:jc w:val="both"/>
        <w:rPr>
          <w:sz w:val="28"/>
          <w:szCs w:val="28"/>
        </w:rPr>
      </w:pPr>
      <w:r>
        <w:rPr>
          <w:sz w:val="28"/>
          <w:szCs w:val="28"/>
        </w:rPr>
        <w:t>Different mobile applications………………………………</w:t>
      </w:r>
      <w:r w:rsidR="00D66A47">
        <w:rPr>
          <w:sz w:val="28"/>
          <w:szCs w:val="28"/>
        </w:rPr>
        <w:t>…4</w:t>
      </w:r>
    </w:p>
    <w:p w14:paraId="7A45FD42" w14:textId="77777777" w:rsidR="005B3CCE" w:rsidRDefault="005B3CCE" w:rsidP="00CD0079">
      <w:pPr>
        <w:spacing w:line="360" w:lineRule="auto"/>
        <w:jc w:val="both"/>
        <w:rPr>
          <w:sz w:val="24"/>
          <w:szCs w:val="24"/>
        </w:rPr>
      </w:pPr>
      <w:r>
        <w:rPr>
          <w:sz w:val="24"/>
          <w:szCs w:val="24"/>
        </w:rPr>
        <w:t>Native apps</w:t>
      </w:r>
      <w:r>
        <w:rPr>
          <w:sz w:val="28"/>
          <w:szCs w:val="28"/>
        </w:rPr>
        <w:t>……………………………………………………</w:t>
      </w:r>
      <w:r w:rsidR="00D66A47">
        <w:rPr>
          <w:sz w:val="28"/>
          <w:szCs w:val="28"/>
        </w:rPr>
        <w:t>..4</w:t>
      </w:r>
    </w:p>
    <w:p w14:paraId="6A11BAE5" w14:textId="77777777" w:rsidR="005B3CCE" w:rsidRDefault="005B3CCE" w:rsidP="00CD0079">
      <w:pPr>
        <w:spacing w:line="360" w:lineRule="auto"/>
        <w:jc w:val="both"/>
        <w:rPr>
          <w:sz w:val="24"/>
          <w:szCs w:val="24"/>
        </w:rPr>
      </w:pPr>
      <w:r>
        <w:rPr>
          <w:sz w:val="24"/>
          <w:szCs w:val="24"/>
        </w:rPr>
        <w:t>Advantages</w:t>
      </w:r>
      <w:r>
        <w:rPr>
          <w:sz w:val="28"/>
          <w:szCs w:val="28"/>
        </w:rPr>
        <w:t>……………………………………………………</w:t>
      </w:r>
      <w:r w:rsidR="00D66A47">
        <w:rPr>
          <w:sz w:val="28"/>
          <w:szCs w:val="28"/>
        </w:rPr>
        <w:t>..4</w:t>
      </w:r>
    </w:p>
    <w:p w14:paraId="453BCF03" w14:textId="77777777" w:rsidR="005B3CCE" w:rsidRDefault="005B3CCE" w:rsidP="00CD0079">
      <w:pPr>
        <w:spacing w:line="360" w:lineRule="auto"/>
        <w:jc w:val="both"/>
        <w:rPr>
          <w:sz w:val="24"/>
          <w:szCs w:val="24"/>
        </w:rPr>
      </w:pPr>
      <w:r>
        <w:rPr>
          <w:sz w:val="24"/>
          <w:szCs w:val="24"/>
        </w:rPr>
        <w:t>Disadvantages</w:t>
      </w:r>
      <w:r>
        <w:rPr>
          <w:sz w:val="28"/>
          <w:szCs w:val="28"/>
        </w:rPr>
        <w:t>………………………………………………….</w:t>
      </w:r>
      <w:r w:rsidR="00D66A47">
        <w:rPr>
          <w:sz w:val="28"/>
          <w:szCs w:val="28"/>
        </w:rPr>
        <w:t>.4</w:t>
      </w:r>
    </w:p>
    <w:p w14:paraId="22818E8B" w14:textId="77777777" w:rsidR="005B3CCE" w:rsidRDefault="005B3CCE" w:rsidP="00CD0079">
      <w:pPr>
        <w:spacing w:line="360" w:lineRule="auto"/>
        <w:jc w:val="both"/>
        <w:rPr>
          <w:sz w:val="24"/>
          <w:szCs w:val="24"/>
        </w:rPr>
      </w:pPr>
      <w:r>
        <w:rPr>
          <w:sz w:val="24"/>
          <w:szCs w:val="24"/>
        </w:rPr>
        <w:t>Web apps</w:t>
      </w:r>
      <w:r>
        <w:rPr>
          <w:sz w:val="28"/>
          <w:szCs w:val="28"/>
        </w:rPr>
        <w:t>……………………………………………………</w:t>
      </w:r>
      <w:r w:rsidR="00D66A47">
        <w:rPr>
          <w:sz w:val="28"/>
          <w:szCs w:val="28"/>
        </w:rPr>
        <w:t>….</w:t>
      </w:r>
    </w:p>
    <w:p w14:paraId="5F4625EA" w14:textId="77777777" w:rsidR="005B3CCE" w:rsidRDefault="005B3CCE" w:rsidP="00CD0079">
      <w:pPr>
        <w:spacing w:line="360" w:lineRule="auto"/>
        <w:jc w:val="both"/>
        <w:rPr>
          <w:sz w:val="24"/>
          <w:szCs w:val="24"/>
        </w:rPr>
      </w:pPr>
      <w:r>
        <w:rPr>
          <w:sz w:val="24"/>
          <w:szCs w:val="24"/>
        </w:rPr>
        <w:t>Advantages</w:t>
      </w:r>
      <w:r>
        <w:rPr>
          <w:sz w:val="28"/>
          <w:szCs w:val="28"/>
        </w:rPr>
        <w:t>……………………………………………………</w:t>
      </w:r>
    </w:p>
    <w:p w14:paraId="21295D6C" w14:textId="77777777" w:rsidR="005B3CCE" w:rsidRDefault="005B3CCE" w:rsidP="00CD0079">
      <w:pPr>
        <w:spacing w:line="360" w:lineRule="auto"/>
        <w:jc w:val="both"/>
        <w:rPr>
          <w:sz w:val="24"/>
          <w:szCs w:val="24"/>
        </w:rPr>
      </w:pPr>
      <w:r>
        <w:rPr>
          <w:sz w:val="24"/>
          <w:szCs w:val="24"/>
        </w:rPr>
        <w:t>Disadvantages</w:t>
      </w:r>
      <w:r>
        <w:rPr>
          <w:sz w:val="28"/>
          <w:szCs w:val="28"/>
        </w:rPr>
        <w:t>………………………………………………….</w:t>
      </w:r>
    </w:p>
    <w:p w14:paraId="4AF1C2CA" w14:textId="77777777" w:rsidR="005B3CCE" w:rsidRDefault="005B3CCE" w:rsidP="00CD0079">
      <w:pPr>
        <w:spacing w:line="360" w:lineRule="auto"/>
        <w:jc w:val="both"/>
        <w:rPr>
          <w:sz w:val="24"/>
          <w:szCs w:val="24"/>
        </w:rPr>
      </w:pPr>
      <w:r>
        <w:rPr>
          <w:sz w:val="24"/>
          <w:szCs w:val="24"/>
        </w:rPr>
        <w:t>Hybrid apps</w:t>
      </w:r>
      <w:r>
        <w:rPr>
          <w:sz w:val="28"/>
          <w:szCs w:val="28"/>
        </w:rPr>
        <w:t>……………………………………………………</w:t>
      </w:r>
    </w:p>
    <w:p w14:paraId="37CA8EF5" w14:textId="77777777" w:rsidR="005B3CCE" w:rsidRDefault="005B3CCE" w:rsidP="00CD0079">
      <w:pPr>
        <w:spacing w:line="360" w:lineRule="auto"/>
        <w:jc w:val="both"/>
        <w:rPr>
          <w:sz w:val="24"/>
          <w:szCs w:val="24"/>
        </w:rPr>
      </w:pPr>
      <w:r>
        <w:rPr>
          <w:sz w:val="24"/>
          <w:szCs w:val="24"/>
        </w:rPr>
        <w:t>Advantages</w:t>
      </w:r>
      <w:r>
        <w:rPr>
          <w:sz w:val="28"/>
          <w:szCs w:val="28"/>
        </w:rPr>
        <w:t>…………………………………………………….</w:t>
      </w:r>
    </w:p>
    <w:p w14:paraId="70DB2318" w14:textId="77777777" w:rsidR="005B3CCE" w:rsidRDefault="005B3CCE" w:rsidP="00CD0079">
      <w:pPr>
        <w:spacing w:line="360" w:lineRule="auto"/>
        <w:jc w:val="both"/>
        <w:rPr>
          <w:sz w:val="28"/>
          <w:szCs w:val="28"/>
        </w:rPr>
      </w:pPr>
      <w:r>
        <w:rPr>
          <w:sz w:val="24"/>
          <w:szCs w:val="24"/>
        </w:rPr>
        <w:t>Disadvantages</w:t>
      </w:r>
      <w:r>
        <w:rPr>
          <w:sz w:val="28"/>
          <w:szCs w:val="28"/>
        </w:rPr>
        <w:t>………………………………………………….</w:t>
      </w:r>
    </w:p>
    <w:p w14:paraId="21DE449C" w14:textId="77777777" w:rsidR="005B3CCE" w:rsidRDefault="005B3CCE" w:rsidP="00CD0079">
      <w:pPr>
        <w:spacing w:line="360" w:lineRule="auto"/>
        <w:jc w:val="both"/>
        <w:rPr>
          <w:sz w:val="28"/>
          <w:szCs w:val="28"/>
        </w:rPr>
      </w:pPr>
      <w:r>
        <w:rPr>
          <w:sz w:val="28"/>
          <w:szCs w:val="28"/>
        </w:rPr>
        <w:t>Review on different mobile programming languages</w:t>
      </w:r>
    </w:p>
    <w:p w14:paraId="66FAD5EF" w14:textId="77777777" w:rsidR="005B3CCE" w:rsidRDefault="005B3CCE" w:rsidP="00CD0079">
      <w:pPr>
        <w:spacing w:line="360" w:lineRule="auto"/>
        <w:jc w:val="both"/>
        <w:rPr>
          <w:sz w:val="24"/>
          <w:szCs w:val="24"/>
        </w:rPr>
      </w:pPr>
      <w:r>
        <w:rPr>
          <w:sz w:val="24"/>
          <w:szCs w:val="24"/>
        </w:rPr>
        <w:t>For IOS</w:t>
      </w:r>
      <w:r>
        <w:rPr>
          <w:sz w:val="28"/>
          <w:szCs w:val="28"/>
        </w:rPr>
        <w:t>……………………………………………………….</w:t>
      </w:r>
    </w:p>
    <w:p w14:paraId="3FEE13AE" w14:textId="77777777" w:rsidR="005B3CCE" w:rsidRDefault="005B3CCE" w:rsidP="00CD0079">
      <w:pPr>
        <w:spacing w:line="360" w:lineRule="auto"/>
        <w:jc w:val="both"/>
        <w:rPr>
          <w:sz w:val="24"/>
          <w:szCs w:val="24"/>
        </w:rPr>
      </w:pPr>
      <w:r>
        <w:rPr>
          <w:sz w:val="24"/>
          <w:szCs w:val="24"/>
        </w:rPr>
        <w:lastRenderedPageBreak/>
        <w:t>For android</w:t>
      </w:r>
      <w:r>
        <w:rPr>
          <w:sz w:val="28"/>
          <w:szCs w:val="28"/>
        </w:rPr>
        <w:t>…………………………………………………….</w:t>
      </w:r>
    </w:p>
    <w:p w14:paraId="2B75DC98" w14:textId="77777777" w:rsidR="005B3CCE" w:rsidRDefault="005B3CCE" w:rsidP="00CD0079">
      <w:pPr>
        <w:spacing w:line="360" w:lineRule="auto"/>
        <w:jc w:val="both"/>
        <w:rPr>
          <w:sz w:val="24"/>
          <w:szCs w:val="24"/>
        </w:rPr>
      </w:pPr>
      <w:r>
        <w:rPr>
          <w:sz w:val="24"/>
          <w:szCs w:val="24"/>
        </w:rPr>
        <w:t>For web apps</w:t>
      </w:r>
      <w:r>
        <w:rPr>
          <w:sz w:val="28"/>
          <w:szCs w:val="28"/>
        </w:rPr>
        <w:t>……………………………………………………</w:t>
      </w:r>
    </w:p>
    <w:p w14:paraId="639C79A6" w14:textId="77777777" w:rsidR="005B3CCE" w:rsidRDefault="005B3CCE" w:rsidP="00CD0079">
      <w:pPr>
        <w:spacing w:line="360" w:lineRule="auto"/>
        <w:jc w:val="both"/>
        <w:rPr>
          <w:sz w:val="28"/>
          <w:szCs w:val="28"/>
        </w:rPr>
      </w:pPr>
      <w:r>
        <w:rPr>
          <w:sz w:val="28"/>
          <w:szCs w:val="28"/>
        </w:rPr>
        <w:t>Review of mobile app development frameworks……………………….</w:t>
      </w:r>
    </w:p>
    <w:p w14:paraId="04F3CB9F" w14:textId="77777777" w:rsidR="005B3CCE" w:rsidRDefault="005B3CCE" w:rsidP="00CD0079">
      <w:pPr>
        <w:spacing w:line="360" w:lineRule="auto"/>
        <w:jc w:val="both"/>
        <w:rPr>
          <w:sz w:val="28"/>
          <w:szCs w:val="28"/>
        </w:rPr>
      </w:pPr>
      <w:r>
        <w:rPr>
          <w:sz w:val="24"/>
          <w:szCs w:val="24"/>
        </w:rPr>
        <w:t>Flutter framework</w:t>
      </w:r>
      <w:r>
        <w:rPr>
          <w:sz w:val="28"/>
          <w:szCs w:val="28"/>
        </w:rPr>
        <w:t>……………………………………………………….</w:t>
      </w:r>
    </w:p>
    <w:p w14:paraId="17D73EF9" w14:textId="77777777" w:rsidR="005B3CCE" w:rsidRDefault="005B3CCE" w:rsidP="00CD0079">
      <w:pPr>
        <w:spacing w:line="360" w:lineRule="auto"/>
        <w:jc w:val="both"/>
        <w:rPr>
          <w:sz w:val="28"/>
          <w:szCs w:val="28"/>
        </w:rPr>
      </w:pPr>
      <w:r>
        <w:rPr>
          <w:sz w:val="24"/>
          <w:szCs w:val="24"/>
        </w:rPr>
        <w:t>Xamarin framework</w:t>
      </w:r>
      <w:r>
        <w:rPr>
          <w:sz w:val="28"/>
          <w:szCs w:val="28"/>
        </w:rPr>
        <w:t>………………………………………………………</w:t>
      </w:r>
    </w:p>
    <w:p w14:paraId="37979061" w14:textId="77777777" w:rsidR="005B3CCE" w:rsidRDefault="005B3CCE" w:rsidP="00CD0079">
      <w:pPr>
        <w:spacing w:line="360" w:lineRule="auto"/>
        <w:jc w:val="both"/>
        <w:rPr>
          <w:sz w:val="28"/>
          <w:szCs w:val="28"/>
        </w:rPr>
      </w:pPr>
      <w:r>
        <w:rPr>
          <w:sz w:val="24"/>
          <w:szCs w:val="24"/>
        </w:rPr>
        <w:t>Iconic framework</w:t>
      </w:r>
      <w:r>
        <w:rPr>
          <w:sz w:val="28"/>
          <w:szCs w:val="28"/>
        </w:rPr>
        <w:t>………………………………………………………….</w:t>
      </w:r>
    </w:p>
    <w:p w14:paraId="4C8A9C60" w14:textId="77777777" w:rsidR="005B3CCE" w:rsidRDefault="005B3CCE" w:rsidP="00CD0079">
      <w:pPr>
        <w:spacing w:line="360" w:lineRule="auto"/>
        <w:jc w:val="both"/>
        <w:rPr>
          <w:sz w:val="28"/>
          <w:szCs w:val="28"/>
        </w:rPr>
      </w:pPr>
      <w:r>
        <w:rPr>
          <w:sz w:val="24"/>
          <w:szCs w:val="24"/>
        </w:rPr>
        <w:t>React native framework</w:t>
      </w:r>
      <w:r>
        <w:rPr>
          <w:sz w:val="28"/>
          <w:szCs w:val="28"/>
        </w:rPr>
        <w:t xml:space="preserve"> ……………………………………………………</w:t>
      </w:r>
    </w:p>
    <w:p w14:paraId="7C9DDF1F" w14:textId="77777777" w:rsidR="005B3CCE" w:rsidRDefault="005B3CCE" w:rsidP="00CD0079">
      <w:pPr>
        <w:spacing w:line="360" w:lineRule="auto"/>
        <w:jc w:val="both"/>
        <w:rPr>
          <w:sz w:val="28"/>
          <w:szCs w:val="28"/>
        </w:rPr>
      </w:pPr>
      <w:r>
        <w:rPr>
          <w:sz w:val="24"/>
          <w:szCs w:val="24"/>
        </w:rPr>
        <w:t xml:space="preserve">Apache </w:t>
      </w:r>
      <w:proofErr w:type="spellStart"/>
      <w:r>
        <w:rPr>
          <w:sz w:val="24"/>
          <w:szCs w:val="24"/>
        </w:rPr>
        <w:t>cordova</w:t>
      </w:r>
      <w:proofErr w:type="spellEnd"/>
      <w:r>
        <w:rPr>
          <w:sz w:val="24"/>
          <w:szCs w:val="24"/>
        </w:rPr>
        <w:t xml:space="preserve"> framework</w:t>
      </w:r>
      <w:r>
        <w:rPr>
          <w:sz w:val="28"/>
          <w:szCs w:val="28"/>
        </w:rPr>
        <w:t>……………………………………………….</w:t>
      </w:r>
    </w:p>
    <w:p w14:paraId="4F8596B5" w14:textId="77777777" w:rsidR="005B3CCE" w:rsidRDefault="005B3CCE" w:rsidP="00CD0079">
      <w:pPr>
        <w:spacing w:line="360" w:lineRule="auto"/>
        <w:jc w:val="both"/>
        <w:rPr>
          <w:sz w:val="28"/>
          <w:szCs w:val="28"/>
        </w:rPr>
      </w:pPr>
      <w:r>
        <w:rPr>
          <w:sz w:val="24"/>
          <w:szCs w:val="24"/>
        </w:rPr>
        <w:t>Native scripts</w:t>
      </w:r>
      <w:r>
        <w:rPr>
          <w:sz w:val="28"/>
          <w:szCs w:val="28"/>
        </w:rPr>
        <w:t>………………………………………………………………</w:t>
      </w:r>
    </w:p>
    <w:p w14:paraId="52F36DB4" w14:textId="77777777" w:rsidR="005B3CCE" w:rsidRDefault="005B3CCE" w:rsidP="00CD0079">
      <w:pPr>
        <w:spacing w:line="360" w:lineRule="auto"/>
        <w:jc w:val="both"/>
        <w:rPr>
          <w:sz w:val="28"/>
          <w:szCs w:val="28"/>
        </w:rPr>
      </w:pPr>
    </w:p>
    <w:p w14:paraId="5FC464F6" w14:textId="77777777" w:rsidR="005B3CCE" w:rsidRDefault="005B3CCE" w:rsidP="00CD0079">
      <w:pPr>
        <w:spacing w:line="360" w:lineRule="auto"/>
        <w:jc w:val="both"/>
        <w:rPr>
          <w:sz w:val="32"/>
          <w:szCs w:val="32"/>
        </w:rPr>
      </w:pPr>
      <w:r>
        <w:rPr>
          <w:sz w:val="32"/>
          <w:szCs w:val="32"/>
        </w:rPr>
        <w:t>Chapter 3</w:t>
      </w:r>
    </w:p>
    <w:p w14:paraId="0C6211A7" w14:textId="77777777" w:rsidR="005B3CCE" w:rsidRDefault="005B3CCE" w:rsidP="00CD0079">
      <w:pPr>
        <w:spacing w:line="360" w:lineRule="auto"/>
        <w:jc w:val="both"/>
        <w:rPr>
          <w:sz w:val="28"/>
          <w:szCs w:val="28"/>
        </w:rPr>
      </w:pPr>
      <w:r>
        <w:rPr>
          <w:sz w:val="28"/>
          <w:szCs w:val="28"/>
        </w:rPr>
        <w:t>Introduction……………………………………………………………….</w:t>
      </w:r>
    </w:p>
    <w:p w14:paraId="294BF6CE" w14:textId="77777777" w:rsidR="005B3CCE" w:rsidRDefault="005B3CCE" w:rsidP="00CD0079">
      <w:pPr>
        <w:spacing w:line="360" w:lineRule="auto"/>
        <w:jc w:val="both"/>
        <w:rPr>
          <w:sz w:val="28"/>
          <w:szCs w:val="28"/>
        </w:rPr>
      </w:pPr>
      <w:r>
        <w:rPr>
          <w:sz w:val="28"/>
          <w:szCs w:val="28"/>
        </w:rPr>
        <w:t>Proposed methodology……………………………………………………</w:t>
      </w:r>
    </w:p>
    <w:p w14:paraId="62480D15" w14:textId="77777777" w:rsidR="005B3CCE" w:rsidRDefault="005B3CCE" w:rsidP="00CD0079">
      <w:pPr>
        <w:spacing w:line="360" w:lineRule="auto"/>
        <w:jc w:val="both"/>
        <w:rPr>
          <w:sz w:val="28"/>
          <w:szCs w:val="28"/>
        </w:rPr>
      </w:pPr>
      <w:r>
        <w:rPr>
          <w:sz w:val="28"/>
          <w:szCs w:val="28"/>
        </w:rPr>
        <w:t>Analysis…………………………………………………… …………….</w:t>
      </w:r>
    </w:p>
    <w:p w14:paraId="012ACD14" w14:textId="77777777" w:rsidR="005B3CCE" w:rsidRDefault="005B3CCE" w:rsidP="00CD0079">
      <w:pPr>
        <w:spacing w:line="360" w:lineRule="auto"/>
        <w:jc w:val="both"/>
        <w:rPr>
          <w:sz w:val="24"/>
          <w:szCs w:val="24"/>
        </w:rPr>
      </w:pPr>
      <w:r>
        <w:rPr>
          <w:sz w:val="24"/>
          <w:szCs w:val="24"/>
        </w:rPr>
        <w:t>System architecture</w:t>
      </w:r>
      <w:r>
        <w:rPr>
          <w:sz w:val="28"/>
          <w:szCs w:val="28"/>
        </w:rPr>
        <w:t>………………………………………………………….</w:t>
      </w:r>
    </w:p>
    <w:p w14:paraId="620A21B3" w14:textId="77777777" w:rsidR="005B3CCE" w:rsidRDefault="005B3CCE" w:rsidP="00CD0079">
      <w:pPr>
        <w:spacing w:line="360" w:lineRule="auto"/>
        <w:jc w:val="both"/>
        <w:rPr>
          <w:sz w:val="24"/>
          <w:szCs w:val="24"/>
        </w:rPr>
      </w:pPr>
      <w:r>
        <w:rPr>
          <w:sz w:val="24"/>
          <w:szCs w:val="24"/>
        </w:rPr>
        <w:t>Software requirement</w:t>
      </w:r>
      <w:r>
        <w:rPr>
          <w:sz w:val="28"/>
          <w:szCs w:val="28"/>
        </w:rPr>
        <w:t>……………………………………………………….</w:t>
      </w:r>
    </w:p>
    <w:p w14:paraId="39BBBB07" w14:textId="77777777" w:rsidR="005B3CCE" w:rsidRDefault="005B3CCE" w:rsidP="00CD0079">
      <w:pPr>
        <w:spacing w:line="360" w:lineRule="auto"/>
        <w:jc w:val="both"/>
        <w:rPr>
          <w:sz w:val="24"/>
          <w:szCs w:val="24"/>
        </w:rPr>
      </w:pPr>
      <w:r>
        <w:rPr>
          <w:sz w:val="24"/>
          <w:szCs w:val="24"/>
        </w:rPr>
        <w:t>Functional requirements</w:t>
      </w:r>
      <w:r>
        <w:rPr>
          <w:sz w:val="28"/>
          <w:szCs w:val="28"/>
        </w:rPr>
        <w:t>…………………………………………………….</w:t>
      </w:r>
    </w:p>
    <w:p w14:paraId="7202C92A" w14:textId="77777777" w:rsidR="005B3CCE" w:rsidRDefault="005B3CCE" w:rsidP="00CD0079">
      <w:pPr>
        <w:spacing w:line="360" w:lineRule="auto"/>
        <w:jc w:val="both"/>
        <w:rPr>
          <w:sz w:val="24"/>
          <w:szCs w:val="24"/>
        </w:rPr>
      </w:pPr>
      <w:r>
        <w:rPr>
          <w:sz w:val="24"/>
          <w:szCs w:val="24"/>
        </w:rPr>
        <w:t>Non-functional requirements</w:t>
      </w:r>
      <w:r>
        <w:rPr>
          <w:sz w:val="28"/>
          <w:szCs w:val="28"/>
        </w:rPr>
        <w:t>…………………………………………………</w:t>
      </w:r>
    </w:p>
    <w:p w14:paraId="6FEC575A" w14:textId="77777777" w:rsidR="005B3CCE" w:rsidRDefault="005B3CCE" w:rsidP="00CD0079">
      <w:pPr>
        <w:spacing w:line="360" w:lineRule="auto"/>
        <w:jc w:val="both"/>
        <w:rPr>
          <w:sz w:val="24"/>
          <w:szCs w:val="24"/>
        </w:rPr>
      </w:pPr>
      <w:r>
        <w:rPr>
          <w:sz w:val="24"/>
          <w:szCs w:val="24"/>
        </w:rPr>
        <w:t>System requirements</w:t>
      </w:r>
      <w:r>
        <w:rPr>
          <w:sz w:val="28"/>
          <w:szCs w:val="28"/>
        </w:rPr>
        <w:t>………………………………………………………..</w:t>
      </w:r>
    </w:p>
    <w:p w14:paraId="58E004B7" w14:textId="77777777" w:rsidR="005B3CCE" w:rsidRDefault="005B3CCE" w:rsidP="00CD0079">
      <w:pPr>
        <w:spacing w:line="360" w:lineRule="auto"/>
        <w:jc w:val="both"/>
        <w:rPr>
          <w:sz w:val="24"/>
          <w:szCs w:val="24"/>
        </w:rPr>
      </w:pPr>
      <w:r>
        <w:rPr>
          <w:sz w:val="24"/>
          <w:szCs w:val="24"/>
        </w:rPr>
        <w:t>User requirements</w:t>
      </w:r>
      <w:r>
        <w:rPr>
          <w:sz w:val="28"/>
          <w:szCs w:val="28"/>
        </w:rPr>
        <w:t>………………………………………………………….</w:t>
      </w:r>
    </w:p>
    <w:p w14:paraId="2521C569" w14:textId="77777777" w:rsidR="005B3CCE" w:rsidRDefault="005B3CCE" w:rsidP="00CD0079">
      <w:pPr>
        <w:spacing w:line="360" w:lineRule="auto"/>
        <w:jc w:val="both"/>
        <w:rPr>
          <w:sz w:val="24"/>
          <w:szCs w:val="24"/>
        </w:rPr>
      </w:pPr>
      <w:r>
        <w:rPr>
          <w:sz w:val="24"/>
          <w:szCs w:val="24"/>
        </w:rPr>
        <w:t>Donor requirements</w:t>
      </w:r>
      <w:r>
        <w:rPr>
          <w:sz w:val="28"/>
          <w:szCs w:val="28"/>
        </w:rPr>
        <w:t>………………………………………………………..</w:t>
      </w:r>
    </w:p>
    <w:p w14:paraId="1B9F1A53" w14:textId="77777777" w:rsidR="005B3CCE" w:rsidRDefault="005B3CCE" w:rsidP="00CD0079">
      <w:pPr>
        <w:spacing w:line="360" w:lineRule="auto"/>
        <w:jc w:val="both"/>
        <w:rPr>
          <w:sz w:val="24"/>
          <w:szCs w:val="24"/>
        </w:rPr>
      </w:pPr>
      <w:r>
        <w:rPr>
          <w:sz w:val="24"/>
          <w:szCs w:val="24"/>
        </w:rPr>
        <w:t>Admin requirements</w:t>
      </w:r>
      <w:r>
        <w:rPr>
          <w:sz w:val="28"/>
          <w:szCs w:val="28"/>
        </w:rPr>
        <w:t>……………………………………………………….</w:t>
      </w:r>
    </w:p>
    <w:p w14:paraId="41C19913" w14:textId="77777777" w:rsidR="005B3CCE" w:rsidRDefault="005B3CCE" w:rsidP="00CD0079">
      <w:pPr>
        <w:spacing w:line="360" w:lineRule="auto"/>
        <w:jc w:val="both"/>
        <w:rPr>
          <w:sz w:val="24"/>
          <w:szCs w:val="24"/>
        </w:rPr>
      </w:pPr>
      <w:r>
        <w:rPr>
          <w:sz w:val="24"/>
          <w:szCs w:val="24"/>
        </w:rPr>
        <w:t>Collector requirements</w:t>
      </w:r>
      <w:r>
        <w:rPr>
          <w:sz w:val="28"/>
          <w:szCs w:val="28"/>
        </w:rPr>
        <w:t>…………………………………………………….</w:t>
      </w:r>
    </w:p>
    <w:p w14:paraId="3B1A4D36" w14:textId="77777777" w:rsidR="005B3CCE" w:rsidRDefault="005B3CCE" w:rsidP="00CD0079">
      <w:pPr>
        <w:spacing w:line="360" w:lineRule="auto"/>
        <w:jc w:val="both"/>
        <w:rPr>
          <w:sz w:val="28"/>
          <w:szCs w:val="28"/>
        </w:rPr>
      </w:pPr>
      <w:r>
        <w:rPr>
          <w:sz w:val="28"/>
          <w:szCs w:val="28"/>
        </w:rPr>
        <w:t>UML Design……………………………………………………………</w:t>
      </w:r>
    </w:p>
    <w:p w14:paraId="7B10EC40" w14:textId="77777777" w:rsidR="005B3CCE" w:rsidRDefault="005B3CCE" w:rsidP="00CD0079">
      <w:pPr>
        <w:spacing w:line="360" w:lineRule="auto"/>
        <w:jc w:val="both"/>
        <w:rPr>
          <w:sz w:val="24"/>
          <w:szCs w:val="24"/>
        </w:rPr>
      </w:pPr>
      <w:r>
        <w:rPr>
          <w:sz w:val="24"/>
          <w:szCs w:val="24"/>
        </w:rPr>
        <w:t>Class diagram</w:t>
      </w:r>
      <w:r>
        <w:rPr>
          <w:sz w:val="28"/>
          <w:szCs w:val="28"/>
        </w:rPr>
        <w:t>…………………………………………………………….</w:t>
      </w:r>
    </w:p>
    <w:p w14:paraId="53445912" w14:textId="77777777" w:rsidR="005B3CCE" w:rsidRDefault="005B3CCE" w:rsidP="00CD0079">
      <w:pPr>
        <w:spacing w:line="360" w:lineRule="auto"/>
        <w:jc w:val="both"/>
        <w:rPr>
          <w:sz w:val="24"/>
          <w:szCs w:val="24"/>
        </w:rPr>
      </w:pPr>
      <w:r>
        <w:rPr>
          <w:sz w:val="24"/>
          <w:szCs w:val="24"/>
        </w:rPr>
        <w:t>Use case diagram</w:t>
      </w:r>
      <w:r>
        <w:rPr>
          <w:sz w:val="28"/>
          <w:szCs w:val="28"/>
        </w:rPr>
        <w:t>…………………………………………………………</w:t>
      </w:r>
    </w:p>
    <w:p w14:paraId="0019F144" w14:textId="77777777" w:rsidR="005B3CCE" w:rsidRDefault="005B3CCE" w:rsidP="00CD0079">
      <w:pPr>
        <w:spacing w:line="360" w:lineRule="auto"/>
        <w:jc w:val="both"/>
        <w:rPr>
          <w:sz w:val="24"/>
          <w:szCs w:val="24"/>
        </w:rPr>
      </w:pPr>
      <w:r>
        <w:rPr>
          <w:sz w:val="24"/>
          <w:szCs w:val="24"/>
        </w:rPr>
        <w:t>Activity diagram</w:t>
      </w:r>
      <w:r>
        <w:rPr>
          <w:sz w:val="28"/>
          <w:szCs w:val="28"/>
        </w:rPr>
        <w:t>………………………………………………………….</w:t>
      </w:r>
    </w:p>
    <w:p w14:paraId="7E497C7D" w14:textId="77777777" w:rsidR="005B3CCE" w:rsidRDefault="005B3CCE" w:rsidP="00CD0079">
      <w:pPr>
        <w:spacing w:line="360" w:lineRule="auto"/>
        <w:jc w:val="both"/>
        <w:rPr>
          <w:sz w:val="24"/>
          <w:szCs w:val="24"/>
        </w:rPr>
      </w:pPr>
      <w:r>
        <w:rPr>
          <w:sz w:val="24"/>
          <w:szCs w:val="24"/>
        </w:rPr>
        <w:lastRenderedPageBreak/>
        <w:t>Sequence diagram</w:t>
      </w:r>
      <w:r>
        <w:rPr>
          <w:sz w:val="28"/>
          <w:szCs w:val="28"/>
        </w:rPr>
        <w:t>………………………………………………………..</w:t>
      </w:r>
    </w:p>
    <w:p w14:paraId="6439CFDB" w14:textId="77777777" w:rsidR="005B3CCE" w:rsidRDefault="005B3CCE" w:rsidP="00CD0079">
      <w:pPr>
        <w:spacing w:line="360" w:lineRule="auto"/>
        <w:jc w:val="both"/>
        <w:rPr>
          <w:sz w:val="28"/>
          <w:szCs w:val="28"/>
        </w:rPr>
      </w:pPr>
      <w:r>
        <w:rPr>
          <w:sz w:val="28"/>
          <w:szCs w:val="28"/>
        </w:rPr>
        <w:t>UI Design……………………………………………………………..</w:t>
      </w:r>
    </w:p>
    <w:p w14:paraId="18E7E332" w14:textId="77777777" w:rsidR="005B3CCE" w:rsidRDefault="005B3CCE" w:rsidP="00CD0079">
      <w:pPr>
        <w:spacing w:line="360" w:lineRule="auto"/>
        <w:jc w:val="both"/>
        <w:rPr>
          <w:sz w:val="24"/>
          <w:szCs w:val="24"/>
        </w:rPr>
      </w:pPr>
      <w:r>
        <w:rPr>
          <w:sz w:val="24"/>
          <w:szCs w:val="24"/>
        </w:rPr>
        <w:t>UI Design criteria</w:t>
      </w:r>
      <w:r>
        <w:rPr>
          <w:sz w:val="28"/>
          <w:szCs w:val="28"/>
        </w:rPr>
        <w:t>………………………………………………………</w:t>
      </w:r>
    </w:p>
    <w:p w14:paraId="1303B874" w14:textId="77777777" w:rsidR="005B3CCE" w:rsidRDefault="005B3CCE" w:rsidP="00CD0079">
      <w:pPr>
        <w:spacing w:line="360" w:lineRule="auto"/>
        <w:jc w:val="both"/>
        <w:rPr>
          <w:sz w:val="24"/>
          <w:szCs w:val="24"/>
        </w:rPr>
      </w:pPr>
      <w:r>
        <w:rPr>
          <w:sz w:val="24"/>
          <w:szCs w:val="24"/>
        </w:rPr>
        <w:t>Screens</w:t>
      </w:r>
      <w:r>
        <w:rPr>
          <w:sz w:val="28"/>
          <w:szCs w:val="28"/>
        </w:rPr>
        <w:t>……………………………………………………………..</w:t>
      </w:r>
      <w:r>
        <w:rPr>
          <w:sz w:val="24"/>
          <w:szCs w:val="24"/>
        </w:rPr>
        <w:t xml:space="preserve"> …</w:t>
      </w:r>
    </w:p>
    <w:p w14:paraId="10C7F1F7" w14:textId="77777777" w:rsidR="005B3CCE" w:rsidRDefault="005B3CCE" w:rsidP="00CD0079">
      <w:pPr>
        <w:spacing w:line="360" w:lineRule="auto"/>
        <w:jc w:val="both"/>
        <w:rPr>
          <w:sz w:val="28"/>
          <w:szCs w:val="28"/>
        </w:rPr>
      </w:pPr>
      <w:r>
        <w:rPr>
          <w:sz w:val="28"/>
          <w:szCs w:val="28"/>
        </w:rPr>
        <w:t>Database design……………………………………………………..</w:t>
      </w:r>
    </w:p>
    <w:p w14:paraId="619A5091" w14:textId="77777777" w:rsidR="005B3CCE" w:rsidRDefault="005B3CCE" w:rsidP="00CD0079">
      <w:pPr>
        <w:spacing w:line="360" w:lineRule="auto"/>
        <w:jc w:val="both"/>
        <w:rPr>
          <w:sz w:val="24"/>
          <w:szCs w:val="24"/>
        </w:rPr>
      </w:pPr>
      <w:r>
        <w:rPr>
          <w:sz w:val="24"/>
          <w:szCs w:val="24"/>
        </w:rPr>
        <w:t>ER diagram</w:t>
      </w:r>
      <w:r>
        <w:rPr>
          <w:sz w:val="28"/>
          <w:szCs w:val="28"/>
        </w:rPr>
        <w:t>……………………………………………………………</w:t>
      </w:r>
    </w:p>
    <w:p w14:paraId="7811C195" w14:textId="77777777" w:rsidR="005B3CCE" w:rsidRDefault="005B3CCE" w:rsidP="00CD0079">
      <w:pPr>
        <w:spacing w:line="360" w:lineRule="auto"/>
        <w:jc w:val="both"/>
        <w:rPr>
          <w:sz w:val="24"/>
          <w:szCs w:val="24"/>
        </w:rPr>
      </w:pPr>
      <w:r>
        <w:rPr>
          <w:sz w:val="24"/>
          <w:szCs w:val="24"/>
        </w:rPr>
        <w:t>Relational schema</w:t>
      </w:r>
      <w:r>
        <w:rPr>
          <w:sz w:val="28"/>
          <w:szCs w:val="28"/>
        </w:rPr>
        <w:t>………………………………………………………</w:t>
      </w:r>
    </w:p>
    <w:p w14:paraId="5C3C7B72" w14:textId="77777777" w:rsidR="005B3CCE" w:rsidRDefault="005B3CCE" w:rsidP="00CD0079">
      <w:pPr>
        <w:spacing w:line="360" w:lineRule="auto"/>
        <w:jc w:val="both"/>
        <w:rPr>
          <w:sz w:val="24"/>
          <w:szCs w:val="24"/>
        </w:rPr>
      </w:pPr>
      <w:r>
        <w:rPr>
          <w:sz w:val="24"/>
          <w:szCs w:val="24"/>
        </w:rPr>
        <w:t>Logical schema</w:t>
      </w:r>
      <w:r>
        <w:rPr>
          <w:sz w:val="28"/>
          <w:szCs w:val="28"/>
        </w:rPr>
        <w:t>…………………………………………………………</w:t>
      </w:r>
    </w:p>
    <w:p w14:paraId="1758AA3F" w14:textId="77777777" w:rsidR="005B3CCE" w:rsidRDefault="005B3CCE" w:rsidP="00CD0079">
      <w:pPr>
        <w:spacing w:line="360" w:lineRule="auto"/>
        <w:jc w:val="both"/>
        <w:rPr>
          <w:sz w:val="24"/>
          <w:szCs w:val="24"/>
        </w:rPr>
      </w:pPr>
      <w:r>
        <w:rPr>
          <w:sz w:val="24"/>
          <w:szCs w:val="24"/>
        </w:rPr>
        <w:t>Physical schema</w:t>
      </w:r>
      <w:r>
        <w:rPr>
          <w:sz w:val="28"/>
          <w:szCs w:val="28"/>
        </w:rPr>
        <w:t>…………………………………………………………</w:t>
      </w:r>
    </w:p>
    <w:p w14:paraId="3F87E098" w14:textId="77777777" w:rsidR="005B3CCE" w:rsidRDefault="005B3CCE" w:rsidP="00CD0079">
      <w:pPr>
        <w:spacing w:line="360" w:lineRule="auto"/>
        <w:jc w:val="both"/>
        <w:rPr>
          <w:sz w:val="24"/>
          <w:szCs w:val="24"/>
        </w:rPr>
      </w:pPr>
      <w:r>
        <w:rPr>
          <w:sz w:val="24"/>
          <w:szCs w:val="24"/>
        </w:rPr>
        <w:t>Description</w:t>
      </w:r>
      <w:r>
        <w:rPr>
          <w:sz w:val="28"/>
          <w:szCs w:val="28"/>
        </w:rPr>
        <w:t>……………………………………………………………….</w:t>
      </w:r>
    </w:p>
    <w:p w14:paraId="5ABFF96A" w14:textId="77777777" w:rsidR="005B3CCE" w:rsidRDefault="005B3CCE" w:rsidP="00CD0079">
      <w:pPr>
        <w:spacing w:line="360" w:lineRule="auto"/>
        <w:jc w:val="both"/>
        <w:rPr>
          <w:sz w:val="28"/>
          <w:szCs w:val="28"/>
        </w:rPr>
      </w:pPr>
      <w:r>
        <w:rPr>
          <w:sz w:val="28"/>
          <w:szCs w:val="28"/>
        </w:rPr>
        <w:t>Global architecture of the solution………………………………………</w:t>
      </w:r>
    </w:p>
    <w:p w14:paraId="11D03B51" w14:textId="77777777" w:rsidR="005B3CCE" w:rsidRDefault="005B3CCE" w:rsidP="00CD0079">
      <w:pPr>
        <w:spacing w:line="360" w:lineRule="auto"/>
        <w:jc w:val="both"/>
        <w:rPr>
          <w:sz w:val="28"/>
          <w:szCs w:val="28"/>
        </w:rPr>
      </w:pPr>
      <w:r>
        <w:rPr>
          <w:sz w:val="28"/>
          <w:szCs w:val="28"/>
        </w:rPr>
        <w:t>Description of the resolution process……………………………………</w:t>
      </w:r>
    </w:p>
    <w:p w14:paraId="7C8043CD" w14:textId="77777777" w:rsidR="005B3CCE" w:rsidRDefault="005B3CCE" w:rsidP="00CD0079">
      <w:pPr>
        <w:spacing w:line="360" w:lineRule="auto"/>
        <w:jc w:val="both"/>
        <w:rPr>
          <w:sz w:val="28"/>
          <w:szCs w:val="28"/>
        </w:rPr>
      </w:pPr>
      <w:r>
        <w:rPr>
          <w:sz w:val="28"/>
          <w:szCs w:val="28"/>
        </w:rPr>
        <w:t>Partial conclusion……………………………………………………….</w:t>
      </w:r>
    </w:p>
    <w:p w14:paraId="5FB60436" w14:textId="77777777" w:rsidR="005B3CCE" w:rsidRDefault="005B3CCE" w:rsidP="00CD0079">
      <w:pPr>
        <w:spacing w:line="360" w:lineRule="auto"/>
        <w:jc w:val="both"/>
        <w:rPr>
          <w:sz w:val="28"/>
          <w:szCs w:val="28"/>
        </w:rPr>
      </w:pPr>
    </w:p>
    <w:p w14:paraId="64CC6574" w14:textId="77777777" w:rsidR="005B3CCE" w:rsidRDefault="005B3CCE" w:rsidP="00CD0079">
      <w:pPr>
        <w:spacing w:line="360" w:lineRule="auto"/>
        <w:jc w:val="both"/>
        <w:rPr>
          <w:sz w:val="32"/>
          <w:szCs w:val="32"/>
        </w:rPr>
      </w:pPr>
      <w:r>
        <w:rPr>
          <w:sz w:val="32"/>
          <w:szCs w:val="32"/>
        </w:rPr>
        <w:t>Chapter 4</w:t>
      </w:r>
    </w:p>
    <w:p w14:paraId="105D0B2E" w14:textId="77777777" w:rsidR="005B3CCE" w:rsidRDefault="005B3CCE" w:rsidP="00CD0079">
      <w:pPr>
        <w:spacing w:line="360" w:lineRule="auto"/>
        <w:jc w:val="both"/>
        <w:rPr>
          <w:sz w:val="28"/>
          <w:szCs w:val="28"/>
        </w:rPr>
      </w:pPr>
      <w:r>
        <w:rPr>
          <w:sz w:val="28"/>
          <w:szCs w:val="28"/>
        </w:rPr>
        <w:t>Introduction…………………………………………………………….</w:t>
      </w:r>
    </w:p>
    <w:p w14:paraId="5C8296BC" w14:textId="77777777" w:rsidR="005B3CCE" w:rsidRDefault="005B3CCE" w:rsidP="00CD0079">
      <w:pPr>
        <w:spacing w:line="360" w:lineRule="auto"/>
        <w:jc w:val="both"/>
        <w:rPr>
          <w:sz w:val="28"/>
          <w:szCs w:val="28"/>
        </w:rPr>
      </w:pPr>
      <w:r>
        <w:rPr>
          <w:sz w:val="28"/>
          <w:szCs w:val="28"/>
        </w:rPr>
        <w:t>Tools and materials…………………………………………………….</w:t>
      </w:r>
    </w:p>
    <w:p w14:paraId="18DD9EE3" w14:textId="77777777" w:rsidR="005B3CCE" w:rsidRDefault="005B3CCE" w:rsidP="00CD0079">
      <w:pPr>
        <w:spacing w:line="360" w:lineRule="auto"/>
        <w:jc w:val="both"/>
        <w:rPr>
          <w:sz w:val="28"/>
          <w:szCs w:val="28"/>
        </w:rPr>
      </w:pPr>
      <w:r>
        <w:rPr>
          <w:sz w:val="28"/>
          <w:szCs w:val="28"/>
        </w:rPr>
        <w:t>Description of implementation process…………………………………</w:t>
      </w:r>
    </w:p>
    <w:p w14:paraId="09253639" w14:textId="77777777" w:rsidR="005B3CCE" w:rsidRDefault="005B3CCE" w:rsidP="00CD0079">
      <w:pPr>
        <w:spacing w:line="360" w:lineRule="auto"/>
        <w:jc w:val="both"/>
        <w:rPr>
          <w:sz w:val="24"/>
          <w:szCs w:val="24"/>
        </w:rPr>
      </w:pPr>
      <w:r>
        <w:rPr>
          <w:sz w:val="24"/>
          <w:szCs w:val="24"/>
        </w:rPr>
        <w:t>UI implementation</w:t>
      </w:r>
      <w:r>
        <w:rPr>
          <w:sz w:val="28"/>
          <w:szCs w:val="28"/>
        </w:rPr>
        <w:t>…………………………………………………………</w:t>
      </w:r>
    </w:p>
    <w:p w14:paraId="739DCE51" w14:textId="77777777" w:rsidR="005B3CCE" w:rsidRDefault="005B3CCE" w:rsidP="00CD0079">
      <w:pPr>
        <w:spacing w:line="360" w:lineRule="auto"/>
        <w:jc w:val="both"/>
        <w:rPr>
          <w:sz w:val="24"/>
          <w:szCs w:val="24"/>
        </w:rPr>
      </w:pPr>
      <w:r>
        <w:rPr>
          <w:sz w:val="24"/>
          <w:szCs w:val="24"/>
        </w:rPr>
        <w:t>Database implementation</w:t>
      </w:r>
      <w:r>
        <w:rPr>
          <w:sz w:val="28"/>
          <w:szCs w:val="28"/>
        </w:rPr>
        <w:t>……………………………………………………</w:t>
      </w:r>
    </w:p>
    <w:p w14:paraId="080100AD" w14:textId="77777777" w:rsidR="005B3CCE" w:rsidRDefault="005B3CCE" w:rsidP="00CD0079">
      <w:pPr>
        <w:spacing w:line="360" w:lineRule="auto"/>
        <w:jc w:val="both"/>
        <w:rPr>
          <w:sz w:val="28"/>
          <w:szCs w:val="28"/>
        </w:rPr>
      </w:pPr>
      <w:r>
        <w:rPr>
          <w:sz w:val="28"/>
          <w:szCs w:val="28"/>
        </w:rPr>
        <w:t>Presentation and interpretation of results………………………………..</w:t>
      </w:r>
    </w:p>
    <w:p w14:paraId="29839B15" w14:textId="77777777" w:rsidR="005B3CCE" w:rsidRDefault="005B3CCE" w:rsidP="00CD0079">
      <w:pPr>
        <w:spacing w:line="360" w:lineRule="auto"/>
        <w:jc w:val="both"/>
        <w:rPr>
          <w:sz w:val="28"/>
          <w:szCs w:val="28"/>
        </w:rPr>
      </w:pPr>
      <w:r>
        <w:rPr>
          <w:sz w:val="28"/>
          <w:szCs w:val="28"/>
        </w:rPr>
        <w:t>Evaluation of the solution……………………………………………….</w:t>
      </w:r>
    </w:p>
    <w:p w14:paraId="38E12AE1" w14:textId="77777777" w:rsidR="005B3CCE" w:rsidRDefault="005B3CCE" w:rsidP="00CD0079">
      <w:pPr>
        <w:spacing w:line="360" w:lineRule="auto"/>
        <w:jc w:val="both"/>
        <w:rPr>
          <w:sz w:val="28"/>
          <w:szCs w:val="28"/>
        </w:rPr>
      </w:pPr>
      <w:r>
        <w:rPr>
          <w:sz w:val="28"/>
          <w:szCs w:val="28"/>
        </w:rPr>
        <w:t>Partial conclusion……………………………………………………….</w:t>
      </w:r>
    </w:p>
    <w:p w14:paraId="3136C0B2" w14:textId="77777777" w:rsidR="005B3CCE" w:rsidRDefault="005B3CCE" w:rsidP="00CD0079">
      <w:pPr>
        <w:spacing w:line="360" w:lineRule="auto"/>
        <w:jc w:val="both"/>
        <w:rPr>
          <w:sz w:val="28"/>
          <w:szCs w:val="28"/>
        </w:rPr>
      </w:pPr>
    </w:p>
    <w:p w14:paraId="1C8B4708" w14:textId="77777777" w:rsidR="005B3CCE" w:rsidRDefault="005B3CCE" w:rsidP="00CD0079">
      <w:pPr>
        <w:spacing w:line="360" w:lineRule="auto"/>
        <w:jc w:val="both"/>
        <w:rPr>
          <w:sz w:val="32"/>
          <w:szCs w:val="32"/>
        </w:rPr>
      </w:pPr>
      <w:r>
        <w:rPr>
          <w:sz w:val="32"/>
          <w:szCs w:val="32"/>
        </w:rPr>
        <w:t>Chapter 5</w:t>
      </w:r>
    </w:p>
    <w:p w14:paraId="2630B3A2" w14:textId="77777777" w:rsidR="005B3CCE" w:rsidRDefault="005B3CCE" w:rsidP="00CD0079">
      <w:pPr>
        <w:spacing w:line="360" w:lineRule="auto"/>
        <w:jc w:val="both"/>
        <w:rPr>
          <w:sz w:val="28"/>
          <w:szCs w:val="28"/>
        </w:rPr>
      </w:pPr>
      <w:r>
        <w:rPr>
          <w:sz w:val="28"/>
          <w:szCs w:val="28"/>
        </w:rPr>
        <w:t>Summary and finding……………………………………………………</w:t>
      </w:r>
    </w:p>
    <w:p w14:paraId="35680A65" w14:textId="77777777" w:rsidR="005B3CCE" w:rsidRDefault="005B3CCE" w:rsidP="00CD0079">
      <w:pPr>
        <w:spacing w:line="360" w:lineRule="auto"/>
        <w:jc w:val="both"/>
        <w:rPr>
          <w:sz w:val="28"/>
          <w:szCs w:val="28"/>
        </w:rPr>
      </w:pPr>
      <w:r>
        <w:rPr>
          <w:sz w:val="28"/>
          <w:szCs w:val="28"/>
        </w:rPr>
        <w:lastRenderedPageBreak/>
        <w:t>Contribution to engineering and technology……………………………</w:t>
      </w:r>
    </w:p>
    <w:p w14:paraId="73639589" w14:textId="77777777" w:rsidR="005B3CCE" w:rsidRDefault="005B3CCE" w:rsidP="00CD0079">
      <w:pPr>
        <w:spacing w:line="360" w:lineRule="auto"/>
        <w:jc w:val="both"/>
        <w:rPr>
          <w:sz w:val="28"/>
          <w:szCs w:val="28"/>
        </w:rPr>
      </w:pPr>
      <w:r>
        <w:rPr>
          <w:sz w:val="28"/>
          <w:szCs w:val="28"/>
        </w:rPr>
        <w:t>Recommendation……………………………………………………….</w:t>
      </w:r>
    </w:p>
    <w:p w14:paraId="4E6CA899" w14:textId="77777777" w:rsidR="005B3CCE" w:rsidRDefault="005B3CCE" w:rsidP="00CD0079">
      <w:pPr>
        <w:spacing w:line="360" w:lineRule="auto"/>
        <w:jc w:val="both"/>
        <w:rPr>
          <w:sz w:val="28"/>
          <w:szCs w:val="28"/>
        </w:rPr>
      </w:pPr>
      <w:r>
        <w:rPr>
          <w:sz w:val="28"/>
          <w:szCs w:val="28"/>
        </w:rPr>
        <w:t>Difficulties encountered…………………………………………………</w:t>
      </w:r>
    </w:p>
    <w:p w14:paraId="398CCAED" w14:textId="77777777" w:rsidR="005B3CCE" w:rsidRDefault="005B3CCE" w:rsidP="00CD0079">
      <w:pPr>
        <w:spacing w:line="360" w:lineRule="auto"/>
        <w:jc w:val="both"/>
        <w:rPr>
          <w:sz w:val="28"/>
          <w:szCs w:val="28"/>
        </w:rPr>
      </w:pPr>
      <w:r>
        <w:rPr>
          <w:sz w:val="28"/>
          <w:szCs w:val="28"/>
        </w:rPr>
        <w:t>Further works……………………………………………………………</w:t>
      </w:r>
    </w:p>
    <w:p w14:paraId="6951BBAA" w14:textId="77777777" w:rsidR="005B3CCE" w:rsidRDefault="005B3CCE" w:rsidP="00CD0079">
      <w:pPr>
        <w:spacing w:line="360" w:lineRule="auto"/>
        <w:jc w:val="both"/>
        <w:rPr>
          <w:sz w:val="28"/>
          <w:szCs w:val="28"/>
        </w:rPr>
      </w:pPr>
    </w:p>
    <w:p w14:paraId="7F99533A" w14:textId="77777777" w:rsidR="005B3CCE" w:rsidRPr="005B3CCE" w:rsidRDefault="005B3CCE" w:rsidP="00CD0079">
      <w:pPr>
        <w:spacing w:line="360" w:lineRule="auto"/>
        <w:jc w:val="both"/>
        <w:rPr>
          <w:b/>
          <w:sz w:val="32"/>
          <w:szCs w:val="32"/>
        </w:rPr>
      </w:pPr>
      <w:r w:rsidRPr="005B3CCE">
        <w:rPr>
          <w:b/>
          <w:sz w:val="32"/>
          <w:szCs w:val="32"/>
        </w:rPr>
        <w:t>Table of figures</w:t>
      </w:r>
    </w:p>
    <w:p w14:paraId="381ADC8B" w14:textId="77777777" w:rsidR="005B3CCE" w:rsidRDefault="00604149" w:rsidP="00CD0079">
      <w:pPr>
        <w:spacing w:line="360" w:lineRule="auto"/>
        <w:jc w:val="both"/>
        <w:rPr>
          <w:sz w:val="24"/>
          <w:szCs w:val="24"/>
        </w:rPr>
      </w:pPr>
      <w:r>
        <w:rPr>
          <w:sz w:val="24"/>
          <w:szCs w:val="24"/>
        </w:rPr>
        <w:t>Figure 1………………………………………………………………………..</w:t>
      </w:r>
    </w:p>
    <w:p w14:paraId="798B9FBA" w14:textId="77777777" w:rsidR="00604149" w:rsidRDefault="00604149" w:rsidP="00CD0079">
      <w:pPr>
        <w:spacing w:line="360" w:lineRule="auto"/>
        <w:jc w:val="both"/>
        <w:rPr>
          <w:sz w:val="24"/>
          <w:szCs w:val="24"/>
        </w:rPr>
      </w:pPr>
      <w:r>
        <w:rPr>
          <w:sz w:val="24"/>
          <w:szCs w:val="24"/>
        </w:rPr>
        <w:t>Figure 2……………………………………………………………………….</w:t>
      </w:r>
    </w:p>
    <w:p w14:paraId="7C7B9D99" w14:textId="77777777" w:rsidR="00604149" w:rsidRDefault="00604149" w:rsidP="00CD0079">
      <w:pPr>
        <w:spacing w:line="360" w:lineRule="auto"/>
        <w:jc w:val="both"/>
        <w:rPr>
          <w:sz w:val="24"/>
          <w:szCs w:val="24"/>
        </w:rPr>
      </w:pPr>
      <w:r>
        <w:rPr>
          <w:sz w:val="24"/>
          <w:szCs w:val="24"/>
        </w:rPr>
        <w:t>Figure 2…………………………………………………………………………..</w:t>
      </w:r>
    </w:p>
    <w:p w14:paraId="2D5A00AD" w14:textId="77777777" w:rsidR="00604149" w:rsidRDefault="00604149" w:rsidP="00CD0079">
      <w:pPr>
        <w:spacing w:line="360" w:lineRule="auto"/>
        <w:jc w:val="both"/>
        <w:rPr>
          <w:sz w:val="24"/>
          <w:szCs w:val="24"/>
        </w:rPr>
      </w:pPr>
      <w:r>
        <w:rPr>
          <w:sz w:val="24"/>
          <w:szCs w:val="24"/>
        </w:rPr>
        <w:t>Figure 4…………………………………………………………………….</w:t>
      </w:r>
    </w:p>
    <w:p w14:paraId="70D8BDB1" w14:textId="77777777" w:rsidR="00604149" w:rsidRDefault="00604149" w:rsidP="00CD0079">
      <w:pPr>
        <w:spacing w:line="360" w:lineRule="auto"/>
        <w:jc w:val="both"/>
        <w:rPr>
          <w:sz w:val="24"/>
          <w:szCs w:val="24"/>
        </w:rPr>
      </w:pPr>
      <w:r>
        <w:rPr>
          <w:sz w:val="24"/>
          <w:szCs w:val="24"/>
        </w:rPr>
        <w:t>Figure 5…………………………………………………………………………</w:t>
      </w:r>
    </w:p>
    <w:p w14:paraId="45F22F21" w14:textId="77777777" w:rsidR="00604149" w:rsidRDefault="00604149" w:rsidP="00CD0079">
      <w:pPr>
        <w:spacing w:line="360" w:lineRule="auto"/>
        <w:jc w:val="both"/>
        <w:rPr>
          <w:sz w:val="24"/>
          <w:szCs w:val="24"/>
        </w:rPr>
      </w:pPr>
      <w:r>
        <w:rPr>
          <w:sz w:val="24"/>
          <w:szCs w:val="24"/>
        </w:rPr>
        <w:t>Figure 6………………………………………………………………………….</w:t>
      </w:r>
    </w:p>
    <w:p w14:paraId="7706DA54" w14:textId="77777777" w:rsidR="00604149" w:rsidRDefault="00604149" w:rsidP="00CD0079">
      <w:pPr>
        <w:spacing w:line="360" w:lineRule="auto"/>
        <w:jc w:val="both"/>
        <w:rPr>
          <w:sz w:val="24"/>
          <w:szCs w:val="24"/>
        </w:rPr>
      </w:pPr>
      <w:r>
        <w:rPr>
          <w:sz w:val="24"/>
          <w:szCs w:val="24"/>
        </w:rPr>
        <w:t>Figure 7……………………………………………………………………….</w:t>
      </w:r>
    </w:p>
    <w:p w14:paraId="5CF2C472" w14:textId="77777777" w:rsidR="00604149" w:rsidRDefault="00604149" w:rsidP="00CD0079">
      <w:pPr>
        <w:spacing w:line="360" w:lineRule="auto"/>
        <w:jc w:val="both"/>
        <w:rPr>
          <w:sz w:val="24"/>
          <w:szCs w:val="24"/>
        </w:rPr>
      </w:pPr>
      <w:r>
        <w:rPr>
          <w:sz w:val="24"/>
          <w:szCs w:val="24"/>
        </w:rPr>
        <w:t>Figure 8……………………………………………………………………</w:t>
      </w:r>
    </w:p>
    <w:p w14:paraId="68673409" w14:textId="77777777" w:rsidR="00604149" w:rsidRDefault="00604149" w:rsidP="00CD0079">
      <w:pPr>
        <w:spacing w:line="360" w:lineRule="auto"/>
        <w:jc w:val="both"/>
        <w:rPr>
          <w:sz w:val="24"/>
          <w:szCs w:val="24"/>
        </w:rPr>
      </w:pPr>
      <w:r>
        <w:rPr>
          <w:sz w:val="24"/>
          <w:szCs w:val="24"/>
        </w:rPr>
        <w:t>Figure 9……………………………………………………………………..</w:t>
      </w:r>
    </w:p>
    <w:p w14:paraId="5A442951" w14:textId="77777777" w:rsidR="00604149" w:rsidRDefault="00604149" w:rsidP="00CD0079">
      <w:pPr>
        <w:spacing w:line="360" w:lineRule="auto"/>
        <w:jc w:val="both"/>
        <w:rPr>
          <w:sz w:val="24"/>
          <w:szCs w:val="24"/>
        </w:rPr>
      </w:pPr>
      <w:r>
        <w:rPr>
          <w:sz w:val="24"/>
          <w:szCs w:val="24"/>
        </w:rPr>
        <w:t>Figure 10…………………………………………………………………….</w:t>
      </w:r>
    </w:p>
    <w:p w14:paraId="03F1DF6C" w14:textId="77777777" w:rsidR="00604149" w:rsidRDefault="00604149" w:rsidP="00CD0079">
      <w:pPr>
        <w:spacing w:line="360" w:lineRule="auto"/>
        <w:jc w:val="both"/>
        <w:rPr>
          <w:sz w:val="24"/>
          <w:szCs w:val="24"/>
        </w:rPr>
      </w:pPr>
      <w:r>
        <w:rPr>
          <w:sz w:val="24"/>
          <w:szCs w:val="24"/>
        </w:rPr>
        <w:t>Figure 11</w:t>
      </w:r>
    </w:p>
    <w:p w14:paraId="7114E149" w14:textId="77777777" w:rsidR="00604149" w:rsidRPr="00604149" w:rsidRDefault="00604149" w:rsidP="00CD0079">
      <w:pPr>
        <w:spacing w:line="360" w:lineRule="auto"/>
        <w:jc w:val="both"/>
        <w:rPr>
          <w:sz w:val="24"/>
          <w:szCs w:val="24"/>
        </w:rPr>
      </w:pPr>
    </w:p>
    <w:p w14:paraId="4913B06B" w14:textId="77777777" w:rsidR="005B3CCE" w:rsidRDefault="005B3CCE" w:rsidP="00CD0079">
      <w:pPr>
        <w:spacing w:line="360" w:lineRule="auto"/>
        <w:jc w:val="both"/>
        <w:rPr>
          <w:rFonts w:ascii="Arial" w:eastAsia="Arial" w:hAnsi="Arial" w:cs="Arial"/>
          <w:b/>
        </w:rPr>
      </w:pPr>
    </w:p>
    <w:p w14:paraId="1363DF4D" w14:textId="77777777" w:rsidR="00604149" w:rsidRDefault="00604149" w:rsidP="00CD0079">
      <w:pPr>
        <w:spacing w:line="360" w:lineRule="auto"/>
        <w:jc w:val="both"/>
        <w:rPr>
          <w:rFonts w:ascii="Arial" w:eastAsia="Arial" w:hAnsi="Arial" w:cs="Arial"/>
          <w:b/>
        </w:rPr>
      </w:pPr>
    </w:p>
    <w:p w14:paraId="797A4C0F" w14:textId="77777777" w:rsidR="00604149" w:rsidRDefault="00604149" w:rsidP="00CD0079">
      <w:pPr>
        <w:spacing w:line="360" w:lineRule="auto"/>
        <w:jc w:val="both"/>
        <w:rPr>
          <w:rFonts w:ascii="Arial" w:eastAsia="Arial" w:hAnsi="Arial" w:cs="Arial"/>
          <w:b/>
        </w:rPr>
      </w:pPr>
    </w:p>
    <w:p w14:paraId="63C4D967" w14:textId="77777777" w:rsidR="00604149" w:rsidRDefault="00604149" w:rsidP="00CD0079">
      <w:pPr>
        <w:spacing w:line="360" w:lineRule="auto"/>
        <w:jc w:val="both"/>
        <w:rPr>
          <w:rFonts w:ascii="Arial" w:eastAsia="Arial" w:hAnsi="Arial" w:cs="Arial"/>
          <w:b/>
        </w:rPr>
      </w:pPr>
    </w:p>
    <w:p w14:paraId="11D52B4C" w14:textId="77777777" w:rsidR="00604149" w:rsidRDefault="00604149" w:rsidP="00CD0079">
      <w:pPr>
        <w:spacing w:line="360" w:lineRule="auto"/>
        <w:jc w:val="both"/>
        <w:rPr>
          <w:rFonts w:ascii="Arial" w:eastAsia="Arial" w:hAnsi="Arial" w:cs="Arial"/>
          <w:b/>
        </w:rPr>
      </w:pPr>
    </w:p>
    <w:p w14:paraId="39EAC525" w14:textId="77777777" w:rsidR="00604149" w:rsidRDefault="00604149" w:rsidP="00CD0079">
      <w:pPr>
        <w:spacing w:line="360" w:lineRule="auto"/>
        <w:jc w:val="both"/>
        <w:rPr>
          <w:rFonts w:ascii="Arial" w:eastAsia="Arial" w:hAnsi="Arial" w:cs="Arial"/>
          <w:b/>
        </w:rPr>
      </w:pPr>
    </w:p>
    <w:p w14:paraId="7E9A01AB" w14:textId="77777777" w:rsidR="00604149" w:rsidRDefault="00604149" w:rsidP="00CD0079">
      <w:pPr>
        <w:spacing w:line="360" w:lineRule="auto"/>
        <w:jc w:val="both"/>
        <w:rPr>
          <w:rFonts w:ascii="Arial" w:eastAsia="Arial" w:hAnsi="Arial" w:cs="Arial"/>
          <w:b/>
        </w:rPr>
      </w:pPr>
    </w:p>
    <w:p w14:paraId="753EE62B" w14:textId="77777777" w:rsidR="00604149" w:rsidRDefault="00604149" w:rsidP="00CD0079">
      <w:pPr>
        <w:spacing w:line="360" w:lineRule="auto"/>
        <w:jc w:val="both"/>
        <w:rPr>
          <w:rFonts w:ascii="Arial" w:eastAsia="Arial" w:hAnsi="Arial" w:cs="Arial"/>
          <w:b/>
        </w:rPr>
      </w:pPr>
    </w:p>
    <w:p w14:paraId="0910F2F0" w14:textId="77777777" w:rsidR="00604149" w:rsidRDefault="00604149" w:rsidP="00CD0079">
      <w:pPr>
        <w:spacing w:line="360" w:lineRule="auto"/>
        <w:jc w:val="both"/>
        <w:rPr>
          <w:rFonts w:ascii="Arial" w:eastAsia="Arial" w:hAnsi="Arial" w:cs="Arial"/>
          <w:b/>
        </w:rPr>
      </w:pPr>
    </w:p>
    <w:p w14:paraId="6A44A9A4" w14:textId="77777777" w:rsidR="00604149" w:rsidRDefault="00604149" w:rsidP="00CD0079">
      <w:pPr>
        <w:spacing w:line="360" w:lineRule="auto"/>
        <w:jc w:val="both"/>
        <w:rPr>
          <w:rFonts w:ascii="Arial" w:eastAsia="Arial" w:hAnsi="Arial" w:cs="Arial"/>
          <w:b/>
        </w:rPr>
      </w:pPr>
    </w:p>
    <w:p w14:paraId="672CEB37" w14:textId="77777777" w:rsidR="00604149" w:rsidRDefault="00604149" w:rsidP="00CD0079">
      <w:pPr>
        <w:spacing w:line="360" w:lineRule="auto"/>
        <w:jc w:val="both"/>
        <w:rPr>
          <w:rFonts w:ascii="Arial" w:eastAsia="Arial" w:hAnsi="Arial" w:cs="Arial"/>
          <w:b/>
        </w:rPr>
      </w:pPr>
    </w:p>
    <w:p w14:paraId="414899BC" w14:textId="77777777" w:rsidR="00286EFD" w:rsidRDefault="00286EFD" w:rsidP="00CD0079">
      <w:pPr>
        <w:spacing w:line="360" w:lineRule="auto"/>
        <w:jc w:val="both"/>
        <w:rPr>
          <w:rFonts w:ascii="Arial" w:eastAsia="Arial" w:hAnsi="Arial" w:cs="Arial"/>
          <w:b/>
        </w:rPr>
      </w:pPr>
    </w:p>
    <w:p w14:paraId="193EABB3" w14:textId="77777777" w:rsidR="00604149" w:rsidRPr="005B3CCE" w:rsidRDefault="00604149" w:rsidP="00CD0079">
      <w:pPr>
        <w:spacing w:line="360" w:lineRule="auto"/>
        <w:jc w:val="both"/>
        <w:rPr>
          <w:rFonts w:ascii="Arial" w:eastAsia="Arial" w:hAnsi="Arial" w:cs="Arial"/>
          <w:b/>
        </w:rPr>
      </w:pPr>
    </w:p>
    <w:p w14:paraId="144DA2CF" w14:textId="77777777" w:rsidR="005B3CCE" w:rsidRPr="005B3CCE" w:rsidRDefault="005B3CCE" w:rsidP="00CD0079">
      <w:pPr>
        <w:spacing w:line="360" w:lineRule="auto"/>
        <w:jc w:val="both"/>
        <w:rPr>
          <w:b/>
          <w:sz w:val="32"/>
          <w:szCs w:val="32"/>
        </w:rPr>
      </w:pPr>
      <w:r w:rsidRPr="005B3CCE">
        <w:rPr>
          <w:b/>
          <w:sz w:val="32"/>
          <w:szCs w:val="32"/>
        </w:rPr>
        <w:lastRenderedPageBreak/>
        <w:t>CHAPTER 1: GENERAL INTRODUCTION</w:t>
      </w:r>
    </w:p>
    <w:p w14:paraId="016B9C32" w14:textId="77777777" w:rsidR="005B3CCE" w:rsidRDefault="005B3CCE" w:rsidP="00CD0079">
      <w:pPr>
        <w:spacing w:line="360" w:lineRule="auto"/>
        <w:jc w:val="both"/>
        <w:rPr>
          <w:sz w:val="32"/>
          <w:szCs w:val="32"/>
        </w:rPr>
      </w:pPr>
      <w:r>
        <w:rPr>
          <w:sz w:val="32"/>
          <w:szCs w:val="32"/>
        </w:rPr>
        <w:t xml:space="preserve"> </w:t>
      </w:r>
    </w:p>
    <w:p w14:paraId="1853D819" w14:textId="77777777" w:rsidR="005B3CCE" w:rsidRDefault="005B3CCE" w:rsidP="00CD0079">
      <w:pPr>
        <w:widowControl/>
        <w:numPr>
          <w:ilvl w:val="0"/>
          <w:numId w:val="2"/>
        </w:numPr>
        <w:autoSpaceDE/>
        <w:autoSpaceDN/>
        <w:spacing w:line="360" w:lineRule="auto"/>
        <w:jc w:val="both"/>
        <w:rPr>
          <w:sz w:val="28"/>
          <w:szCs w:val="28"/>
        </w:rPr>
      </w:pPr>
      <w:r>
        <w:rPr>
          <w:sz w:val="28"/>
          <w:szCs w:val="28"/>
        </w:rPr>
        <w:t>BACKGROUND AND CONTEXT OF THE STUDY</w:t>
      </w:r>
    </w:p>
    <w:p w14:paraId="6395F7D2" w14:textId="77777777" w:rsidR="005B3CCE" w:rsidRDefault="005B3CCE" w:rsidP="00CD0079">
      <w:pPr>
        <w:widowControl/>
        <w:autoSpaceDE/>
        <w:autoSpaceDN/>
        <w:spacing w:line="360" w:lineRule="auto"/>
        <w:ind w:left="720"/>
        <w:jc w:val="both"/>
        <w:rPr>
          <w:sz w:val="28"/>
          <w:szCs w:val="28"/>
        </w:rPr>
      </w:pPr>
      <w:r>
        <w:rPr>
          <w:sz w:val="28"/>
          <w:szCs w:val="28"/>
        </w:rPr>
        <w:t xml:space="preserve">      </w:t>
      </w:r>
      <w:r w:rsidRPr="005B3CCE">
        <w:rPr>
          <w:sz w:val="24"/>
          <w:szCs w:val="24"/>
        </w:rPr>
        <w:t xml:space="preserve"> Internet programming refers to creating software that runs on the internet. This involves developing web applications that can be accessed through a web browser or mobile device. Mobile programming refers to creating software applications that can run on mobile devices such as smartphones and tablets. It can be done for different operating systems such as Android and IOS. Developers use various programming languages such as java, </w:t>
      </w:r>
      <w:proofErr w:type="spellStart"/>
      <w:r w:rsidRPr="005B3CCE">
        <w:rPr>
          <w:sz w:val="24"/>
          <w:szCs w:val="24"/>
        </w:rPr>
        <w:t>kotlin</w:t>
      </w:r>
      <w:proofErr w:type="spellEnd"/>
      <w:r w:rsidRPr="005B3CCE">
        <w:rPr>
          <w:sz w:val="24"/>
          <w:szCs w:val="24"/>
        </w:rPr>
        <w:t>, and swift. The choice of programming language depends on the platform and the developer’s preference.</w:t>
      </w:r>
    </w:p>
    <w:p w14:paraId="0B51163C" w14:textId="77777777" w:rsidR="005B3CCE" w:rsidRPr="005B3CCE" w:rsidRDefault="005B3CCE" w:rsidP="00CD0079">
      <w:pPr>
        <w:widowControl/>
        <w:autoSpaceDE/>
        <w:autoSpaceDN/>
        <w:spacing w:line="360" w:lineRule="auto"/>
        <w:ind w:left="720"/>
        <w:jc w:val="both"/>
        <w:rPr>
          <w:sz w:val="28"/>
          <w:szCs w:val="28"/>
        </w:rPr>
      </w:pPr>
      <w:r>
        <w:rPr>
          <w:sz w:val="28"/>
          <w:szCs w:val="28"/>
        </w:rPr>
        <w:t xml:space="preserve">       </w:t>
      </w:r>
      <w:r>
        <w:rPr>
          <w:sz w:val="24"/>
          <w:szCs w:val="24"/>
        </w:rPr>
        <w:t xml:space="preserve"> The mobile app development life cycle consist of various stages such as</w:t>
      </w:r>
    </w:p>
    <w:p w14:paraId="40CEBCFC" w14:textId="77777777" w:rsidR="005B3CCE" w:rsidRPr="005B3CCE" w:rsidRDefault="005B3CCE" w:rsidP="00CD0079">
      <w:pPr>
        <w:pStyle w:val="ListParagraph"/>
        <w:widowControl/>
        <w:numPr>
          <w:ilvl w:val="0"/>
          <w:numId w:val="3"/>
        </w:numPr>
        <w:autoSpaceDE/>
        <w:autoSpaceDN/>
        <w:spacing w:line="360" w:lineRule="auto"/>
        <w:jc w:val="both"/>
        <w:rPr>
          <w:sz w:val="24"/>
          <w:szCs w:val="24"/>
        </w:rPr>
      </w:pPr>
      <w:r w:rsidRPr="005B3CCE">
        <w:rPr>
          <w:sz w:val="24"/>
          <w:szCs w:val="24"/>
        </w:rPr>
        <w:t>Planning: this initial stage involves defining the app idea, setting goals and objectives and identifying target audience and creating a roadmap for the project.</w:t>
      </w:r>
    </w:p>
    <w:p w14:paraId="5634EA6F" w14:textId="77777777" w:rsidR="005B3CCE" w:rsidRDefault="005B3CCE" w:rsidP="00CD0079">
      <w:pPr>
        <w:widowControl/>
        <w:numPr>
          <w:ilvl w:val="0"/>
          <w:numId w:val="3"/>
        </w:numPr>
        <w:autoSpaceDE/>
        <w:autoSpaceDN/>
        <w:spacing w:line="360" w:lineRule="auto"/>
        <w:jc w:val="both"/>
        <w:rPr>
          <w:sz w:val="24"/>
          <w:szCs w:val="24"/>
        </w:rPr>
      </w:pPr>
      <w:r>
        <w:rPr>
          <w:sz w:val="24"/>
          <w:szCs w:val="24"/>
        </w:rPr>
        <w:t>Analysis and design: this stage involves analyzing the requirements and designing the UI, features and functionalities.</w:t>
      </w:r>
    </w:p>
    <w:p w14:paraId="47128AD3" w14:textId="77777777" w:rsidR="005B3CCE" w:rsidRDefault="005B3CCE" w:rsidP="00CD0079">
      <w:pPr>
        <w:widowControl/>
        <w:numPr>
          <w:ilvl w:val="0"/>
          <w:numId w:val="3"/>
        </w:numPr>
        <w:autoSpaceDE/>
        <w:autoSpaceDN/>
        <w:spacing w:line="360" w:lineRule="auto"/>
        <w:jc w:val="both"/>
        <w:rPr>
          <w:sz w:val="24"/>
          <w:szCs w:val="24"/>
        </w:rPr>
      </w:pPr>
      <w:r>
        <w:rPr>
          <w:sz w:val="24"/>
          <w:szCs w:val="24"/>
        </w:rPr>
        <w:t>Development: This stage involves coding the app .Different programming languages, frameworks and technologies can be used to build the app.</w:t>
      </w:r>
    </w:p>
    <w:p w14:paraId="2D64AD13" w14:textId="77777777" w:rsidR="005B3CCE" w:rsidRDefault="005B3CCE" w:rsidP="00CD0079">
      <w:pPr>
        <w:widowControl/>
        <w:numPr>
          <w:ilvl w:val="0"/>
          <w:numId w:val="3"/>
        </w:numPr>
        <w:autoSpaceDE/>
        <w:autoSpaceDN/>
        <w:spacing w:line="360" w:lineRule="auto"/>
        <w:jc w:val="both"/>
        <w:rPr>
          <w:sz w:val="24"/>
          <w:szCs w:val="24"/>
        </w:rPr>
      </w:pPr>
      <w:r>
        <w:rPr>
          <w:sz w:val="24"/>
          <w:szCs w:val="24"/>
        </w:rPr>
        <w:t>Testing: This stage involves testing the app for bugs, errors and usability issues using testing types such functional and performance testing.</w:t>
      </w:r>
    </w:p>
    <w:p w14:paraId="0A508560" w14:textId="77777777" w:rsidR="005B3CCE" w:rsidRDefault="005B3CCE" w:rsidP="00CD0079">
      <w:pPr>
        <w:widowControl/>
        <w:numPr>
          <w:ilvl w:val="0"/>
          <w:numId w:val="3"/>
        </w:numPr>
        <w:autoSpaceDE/>
        <w:autoSpaceDN/>
        <w:spacing w:line="360" w:lineRule="auto"/>
        <w:jc w:val="both"/>
        <w:rPr>
          <w:sz w:val="24"/>
          <w:szCs w:val="24"/>
        </w:rPr>
      </w:pPr>
      <w:r>
        <w:rPr>
          <w:sz w:val="24"/>
          <w:szCs w:val="24"/>
        </w:rPr>
        <w:t>Deployment: once the app is tested and ready, it is deployed to the app store</w:t>
      </w:r>
    </w:p>
    <w:p w14:paraId="4E1974B0" w14:textId="77777777" w:rsidR="005B3CCE" w:rsidRDefault="005B3CCE" w:rsidP="00CD0079">
      <w:pPr>
        <w:widowControl/>
        <w:numPr>
          <w:ilvl w:val="0"/>
          <w:numId w:val="3"/>
        </w:numPr>
        <w:autoSpaceDE/>
        <w:autoSpaceDN/>
        <w:spacing w:line="360" w:lineRule="auto"/>
        <w:jc w:val="both"/>
        <w:rPr>
          <w:sz w:val="24"/>
          <w:szCs w:val="24"/>
        </w:rPr>
      </w:pPr>
      <w:r>
        <w:rPr>
          <w:sz w:val="24"/>
          <w:szCs w:val="24"/>
        </w:rPr>
        <w:t>Maintenance: Maintenance and support is provided to fix any issue that arises and to update the app with new features.</w:t>
      </w:r>
    </w:p>
    <w:p w14:paraId="419E6259" w14:textId="77777777" w:rsidR="005B3CCE" w:rsidRDefault="005B3CCE" w:rsidP="00CD0079">
      <w:pPr>
        <w:spacing w:line="360" w:lineRule="auto"/>
        <w:jc w:val="both"/>
        <w:rPr>
          <w:sz w:val="24"/>
          <w:szCs w:val="24"/>
        </w:rPr>
      </w:pPr>
    </w:p>
    <w:p w14:paraId="742FC513" w14:textId="77777777" w:rsidR="005B3CCE" w:rsidRDefault="005B3CCE" w:rsidP="00CD0079">
      <w:pPr>
        <w:widowControl/>
        <w:numPr>
          <w:ilvl w:val="0"/>
          <w:numId w:val="2"/>
        </w:numPr>
        <w:autoSpaceDE/>
        <w:autoSpaceDN/>
        <w:spacing w:line="360" w:lineRule="auto"/>
        <w:jc w:val="both"/>
        <w:rPr>
          <w:sz w:val="28"/>
          <w:szCs w:val="28"/>
        </w:rPr>
      </w:pPr>
      <w:r>
        <w:rPr>
          <w:sz w:val="28"/>
          <w:szCs w:val="28"/>
        </w:rPr>
        <w:t>PROBLEM STATEMENT</w:t>
      </w:r>
    </w:p>
    <w:p w14:paraId="67A85473" w14:textId="77777777" w:rsidR="005B3CCE" w:rsidRPr="00286EFD" w:rsidRDefault="005B3CCE" w:rsidP="00CD0079">
      <w:pPr>
        <w:widowControl/>
        <w:autoSpaceDE/>
        <w:autoSpaceDN/>
        <w:spacing w:line="360" w:lineRule="auto"/>
        <w:ind w:left="720"/>
        <w:jc w:val="both"/>
        <w:rPr>
          <w:sz w:val="28"/>
          <w:szCs w:val="28"/>
        </w:rPr>
      </w:pPr>
      <w:r>
        <w:rPr>
          <w:sz w:val="24"/>
          <w:szCs w:val="24"/>
        </w:rPr>
        <w:t xml:space="preserve">          </w:t>
      </w:r>
      <w:r w:rsidRPr="005B3CCE">
        <w:rPr>
          <w:sz w:val="24"/>
          <w:szCs w:val="24"/>
        </w:rPr>
        <w:t xml:space="preserve"> The food industry is a critical sector of the global economy, providing essential goods and services to the people around the world. However, the industry faces numerous challenges including food waste. A food waste management system is a comprehensive approach to addressing these challenges. Food management refers to the comprehensive approach of managing food production, distribution and consumption. One of the primary goals of food management is to minimize food waste. This can be done in various ways </w:t>
      </w:r>
      <w:r w:rsidRPr="005B3CCE">
        <w:rPr>
          <w:sz w:val="24"/>
          <w:szCs w:val="24"/>
        </w:rPr>
        <w:lastRenderedPageBreak/>
        <w:t>such as planning your meals and ensuring that you buy only what you need and also donating excess food. The system works by providing a platform for people to upload foodstuff which they no longer need for free or at reduced prices and enabling people who are in need of food to search for available food, thereby reducing the waste of food.</w:t>
      </w:r>
    </w:p>
    <w:p w14:paraId="3FBCA501" w14:textId="77777777" w:rsidR="005B3CCE" w:rsidRDefault="005B3CCE" w:rsidP="00CD0079">
      <w:pPr>
        <w:spacing w:line="360" w:lineRule="auto"/>
        <w:jc w:val="both"/>
        <w:rPr>
          <w:sz w:val="24"/>
          <w:szCs w:val="24"/>
        </w:rPr>
      </w:pPr>
    </w:p>
    <w:p w14:paraId="4313006A" w14:textId="77777777" w:rsidR="005B3CCE" w:rsidRDefault="005B3CCE" w:rsidP="00CD0079">
      <w:pPr>
        <w:widowControl/>
        <w:numPr>
          <w:ilvl w:val="0"/>
          <w:numId w:val="2"/>
        </w:numPr>
        <w:autoSpaceDE/>
        <w:autoSpaceDN/>
        <w:spacing w:line="360" w:lineRule="auto"/>
        <w:jc w:val="both"/>
        <w:rPr>
          <w:sz w:val="28"/>
          <w:szCs w:val="28"/>
        </w:rPr>
      </w:pPr>
      <w:r>
        <w:rPr>
          <w:sz w:val="28"/>
          <w:szCs w:val="28"/>
        </w:rPr>
        <w:t>OBJECTIVES OF THE STUDY</w:t>
      </w:r>
    </w:p>
    <w:p w14:paraId="4B03AF4F" w14:textId="77777777" w:rsidR="005B3CCE" w:rsidRDefault="005B3CCE" w:rsidP="00CD0079">
      <w:pPr>
        <w:spacing w:line="360" w:lineRule="auto"/>
        <w:ind w:left="720"/>
        <w:jc w:val="both"/>
        <w:rPr>
          <w:sz w:val="32"/>
          <w:szCs w:val="32"/>
        </w:rPr>
      </w:pPr>
      <w:r>
        <w:rPr>
          <w:sz w:val="28"/>
          <w:szCs w:val="28"/>
        </w:rPr>
        <w:t xml:space="preserve">       </w:t>
      </w:r>
      <w:r>
        <w:rPr>
          <w:sz w:val="24"/>
          <w:szCs w:val="24"/>
        </w:rPr>
        <w:t xml:space="preserve"> This report aims to explore the design and implementation of a food waste management system, examining key features and functionalities required to create a successful system.</w:t>
      </w:r>
    </w:p>
    <w:p w14:paraId="67694A81" w14:textId="77777777" w:rsidR="005B3CCE" w:rsidRDefault="005B3CCE" w:rsidP="00CD0079">
      <w:pPr>
        <w:spacing w:line="360" w:lineRule="auto"/>
        <w:ind w:left="720"/>
        <w:jc w:val="both"/>
        <w:rPr>
          <w:sz w:val="24"/>
          <w:szCs w:val="24"/>
        </w:rPr>
      </w:pPr>
    </w:p>
    <w:p w14:paraId="4D5C2AC7" w14:textId="77777777" w:rsidR="005B3CCE" w:rsidRDefault="005B3CCE" w:rsidP="00CD0079">
      <w:pPr>
        <w:widowControl/>
        <w:numPr>
          <w:ilvl w:val="0"/>
          <w:numId w:val="4"/>
        </w:numPr>
        <w:autoSpaceDE/>
        <w:autoSpaceDN/>
        <w:spacing w:line="360" w:lineRule="auto"/>
        <w:jc w:val="both"/>
        <w:rPr>
          <w:sz w:val="24"/>
          <w:szCs w:val="24"/>
        </w:rPr>
      </w:pPr>
      <w:r>
        <w:rPr>
          <w:sz w:val="24"/>
          <w:szCs w:val="24"/>
        </w:rPr>
        <w:t xml:space="preserve"> GENERAL OBJECTIVE</w:t>
      </w:r>
    </w:p>
    <w:p w14:paraId="63E1EE0E" w14:textId="77777777" w:rsidR="005B3CCE" w:rsidRDefault="005B3CCE" w:rsidP="00CD0079">
      <w:pPr>
        <w:spacing w:line="360" w:lineRule="auto"/>
        <w:ind w:left="1440"/>
        <w:jc w:val="both"/>
        <w:rPr>
          <w:sz w:val="24"/>
          <w:szCs w:val="24"/>
        </w:rPr>
      </w:pPr>
      <w:r>
        <w:rPr>
          <w:sz w:val="24"/>
          <w:szCs w:val="24"/>
        </w:rPr>
        <w:t xml:space="preserve">         This study aims to create a platform which in an efficient way connects people who have excess food and are willing to give it out free or at a reduced price and consumers who are in need of food and are willing to take this food Thereby reducing food waste as excess or unsold food is redirected to consumers who need it.</w:t>
      </w:r>
    </w:p>
    <w:p w14:paraId="6D768026" w14:textId="77777777" w:rsidR="005B3CCE" w:rsidRDefault="005B3CCE" w:rsidP="00CD0079">
      <w:pPr>
        <w:widowControl/>
        <w:numPr>
          <w:ilvl w:val="0"/>
          <w:numId w:val="4"/>
        </w:numPr>
        <w:autoSpaceDE/>
        <w:autoSpaceDN/>
        <w:spacing w:line="360" w:lineRule="auto"/>
        <w:jc w:val="both"/>
        <w:rPr>
          <w:sz w:val="24"/>
          <w:szCs w:val="24"/>
        </w:rPr>
      </w:pPr>
      <w:r>
        <w:rPr>
          <w:sz w:val="24"/>
          <w:szCs w:val="24"/>
        </w:rPr>
        <w:t>SPECIFIC OBJECTIVES</w:t>
      </w:r>
    </w:p>
    <w:p w14:paraId="761F35AD" w14:textId="77777777" w:rsidR="005B3CCE" w:rsidRDefault="005B3CCE" w:rsidP="00CD0079">
      <w:pPr>
        <w:spacing w:line="360" w:lineRule="auto"/>
        <w:ind w:left="1440"/>
        <w:jc w:val="both"/>
        <w:rPr>
          <w:sz w:val="24"/>
          <w:szCs w:val="24"/>
        </w:rPr>
      </w:pPr>
      <w:r>
        <w:rPr>
          <w:sz w:val="24"/>
          <w:szCs w:val="24"/>
        </w:rPr>
        <w:t xml:space="preserve">    This includes developing the software and infrastructure needed to implement the food auctioning system, testing and validating the system to ensure that it is user-friendly and secure.</w:t>
      </w:r>
    </w:p>
    <w:p w14:paraId="265B2210" w14:textId="77777777" w:rsidR="005B3CCE" w:rsidRDefault="005B3CCE" w:rsidP="00CD0079">
      <w:pPr>
        <w:spacing w:line="360" w:lineRule="auto"/>
        <w:jc w:val="both"/>
        <w:rPr>
          <w:sz w:val="24"/>
          <w:szCs w:val="24"/>
        </w:rPr>
      </w:pPr>
    </w:p>
    <w:p w14:paraId="11368F2A" w14:textId="77777777" w:rsidR="005B3CCE" w:rsidRDefault="005B3CCE" w:rsidP="00CD0079">
      <w:pPr>
        <w:widowControl/>
        <w:numPr>
          <w:ilvl w:val="0"/>
          <w:numId w:val="2"/>
        </w:numPr>
        <w:autoSpaceDE/>
        <w:autoSpaceDN/>
        <w:spacing w:line="360" w:lineRule="auto"/>
        <w:jc w:val="both"/>
        <w:rPr>
          <w:sz w:val="32"/>
          <w:szCs w:val="32"/>
        </w:rPr>
      </w:pPr>
      <w:r>
        <w:rPr>
          <w:sz w:val="28"/>
          <w:szCs w:val="28"/>
        </w:rPr>
        <w:t xml:space="preserve"> PROPOSED METHODOLOGY</w:t>
      </w:r>
    </w:p>
    <w:p w14:paraId="751EFF71" w14:textId="77777777" w:rsidR="005B3CCE" w:rsidRDefault="005B3CCE" w:rsidP="00CD0079">
      <w:pPr>
        <w:spacing w:line="360" w:lineRule="auto"/>
        <w:ind w:left="720"/>
        <w:jc w:val="both"/>
        <w:rPr>
          <w:sz w:val="24"/>
          <w:szCs w:val="24"/>
        </w:rPr>
      </w:pPr>
      <w:r>
        <w:rPr>
          <w:sz w:val="28"/>
          <w:szCs w:val="28"/>
        </w:rPr>
        <w:t xml:space="preserve">       </w:t>
      </w:r>
      <w:r>
        <w:rPr>
          <w:sz w:val="24"/>
          <w:szCs w:val="24"/>
        </w:rPr>
        <w:t>The methodology for designing and implementing a food waste management system is iterative as the development team will revisit earlier steps as necessary based on feedback and</w:t>
      </w:r>
      <w:r w:rsidR="00286EFD">
        <w:rPr>
          <w:sz w:val="24"/>
          <w:szCs w:val="24"/>
        </w:rPr>
        <w:t xml:space="preserve"> changes in requirements. This </w:t>
      </w:r>
      <w:r>
        <w:rPr>
          <w:sz w:val="24"/>
          <w:szCs w:val="24"/>
        </w:rPr>
        <w:t>may include the following steps;</w:t>
      </w:r>
    </w:p>
    <w:p w14:paraId="413A934D" w14:textId="77777777" w:rsidR="005B3CCE" w:rsidRDefault="005B3CCE" w:rsidP="00CD0079">
      <w:pPr>
        <w:widowControl/>
        <w:numPr>
          <w:ilvl w:val="0"/>
          <w:numId w:val="5"/>
        </w:numPr>
        <w:autoSpaceDE/>
        <w:autoSpaceDN/>
        <w:spacing w:line="360" w:lineRule="auto"/>
        <w:jc w:val="both"/>
        <w:rPr>
          <w:sz w:val="24"/>
          <w:szCs w:val="24"/>
        </w:rPr>
      </w:pPr>
      <w:r>
        <w:rPr>
          <w:sz w:val="24"/>
          <w:szCs w:val="24"/>
        </w:rPr>
        <w:t>Requirement gathering: this involves identifying the needs of the various stakeholders. This could be done through surveys and interviews.</w:t>
      </w:r>
    </w:p>
    <w:p w14:paraId="7F31D78C" w14:textId="77777777" w:rsidR="005B3CCE" w:rsidRDefault="005B3CCE" w:rsidP="00CD0079">
      <w:pPr>
        <w:widowControl/>
        <w:numPr>
          <w:ilvl w:val="0"/>
          <w:numId w:val="5"/>
        </w:numPr>
        <w:autoSpaceDE/>
        <w:autoSpaceDN/>
        <w:spacing w:line="360" w:lineRule="auto"/>
        <w:jc w:val="both"/>
        <w:rPr>
          <w:sz w:val="24"/>
          <w:szCs w:val="24"/>
        </w:rPr>
      </w:pPr>
      <w:r>
        <w:rPr>
          <w:sz w:val="24"/>
          <w:szCs w:val="24"/>
        </w:rPr>
        <w:t>Analysis and planning: based on the requirements and needs identified, the development team will analyze the information gathered and plan the design and development of the system. This may include defining the system architecture and selecting the appropriate technologies.</w:t>
      </w:r>
    </w:p>
    <w:p w14:paraId="36270940" w14:textId="77777777" w:rsidR="005B3CCE" w:rsidRDefault="005B3CCE" w:rsidP="00CD0079">
      <w:pPr>
        <w:widowControl/>
        <w:numPr>
          <w:ilvl w:val="0"/>
          <w:numId w:val="5"/>
        </w:numPr>
        <w:autoSpaceDE/>
        <w:autoSpaceDN/>
        <w:spacing w:line="360" w:lineRule="auto"/>
        <w:jc w:val="both"/>
        <w:rPr>
          <w:sz w:val="24"/>
          <w:szCs w:val="24"/>
        </w:rPr>
      </w:pPr>
      <w:r>
        <w:rPr>
          <w:sz w:val="24"/>
          <w:szCs w:val="24"/>
        </w:rPr>
        <w:lastRenderedPageBreak/>
        <w:t xml:space="preserve">Design and prototyping: A prototype of the system is created including the </w:t>
      </w:r>
      <w:proofErr w:type="gramStart"/>
      <w:r>
        <w:rPr>
          <w:sz w:val="24"/>
          <w:szCs w:val="24"/>
        </w:rPr>
        <w:t>UI ,</w:t>
      </w:r>
      <w:proofErr w:type="gramEnd"/>
      <w:r>
        <w:rPr>
          <w:sz w:val="24"/>
          <w:szCs w:val="24"/>
        </w:rPr>
        <w:t xml:space="preserve"> database schema and system flow.</w:t>
      </w:r>
    </w:p>
    <w:p w14:paraId="129AAB9A" w14:textId="77777777" w:rsidR="005B3CCE" w:rsidRDefault="005B3CCE" w:rsidP="00CD0079">
      <w:pPr>
        <w:widowControl/>
        <w:numPr>
          <w:ilvl w:val="0"/>
          <w:numId w:val="5"/>
        </w:numPr>
        <w:autoSpaceDE/>
        <w:autoSpaceDN/>
        <w:spacing w:line="360" w:lineRule="auto"/>
        <w:jc w:val="both"/>
        <w:rPr>
          <w:sz w:val="24"/>
          <w:szCs w:val="24"/>
        </w:rPr>
      </w:pPr>
      <w:r>
        <w:rPr>
          <w:sz w:val="24"/>
          <w:szCs w:val="24"/>
        </w:rPr>
        <w:t>Development and testing: after the design is finalized, the team will begin coding the system. They will perform unit and integration testing to ensure that the system is functioning as expected.</w:t>
      </w:r>
    </w:p>
    <w:p w14:paraId="52B5F422" w14:textId="77777777" w:rsidR="005B3CCE" w:rsidRDefault="005B3CCE" w:rsidP="00CD0079">
      <w:pPr>
        <w:widowControl/>
        <w:numPr>
          <w:ilvl w:val="0"/>
          <w:numId w:val="5"/>
        </w:numPr>
        <w:autoSpaceDE/>
        <w:autoSpaceDN/>
        <w:spacing w:line="360" w:lineRule="auto"/>
        <w:jc w:val="both"/>
        <w:rPr>
          <w:sz w:val="24"/>
          <w:szCs w:val="24"/>
        </w:rPr>
      </w:pPr>
      <w:r>
        <w:rPr>
          <w:sz w:val="24"/>
          <w:szCs w:val="24"/>
        </w:rPr>
        <w:t>User acceptance testing: in this step, the system will be tested by the end-user to ensure that it meets their needs and requirements. Feedback of the end-user will be incorporated into the final design.</w:t>
      </w:r>
    </w:p>
    <w:p w14:paraId="2963973E" w14:textId="77777777" w:rsidR="005B3CCE" w:rsidRDefault="005B3CCE" w:rsidP="00CD0079">
      <w:pPr>
        <w:widowControl/>
        <w:numPr>
          <w:ilvl w:val="0"/>
          <w:numId w:val="5"/>
        </w:numPr>
        <w:autoSpaceDE/>
        <w:autoSpaceDN/>
        <w:spacing w:line="360" w:lineRule="auto"/>
        <w:jc w:val="both"/>
        <w:rPr>
          <w:sz w:val="24"/>
          <w:szCs w:val="24"/>
        </w:rPr>
      </w:pPr>
      <w:r>
        <w:rPr>
          <w:sz w:val="24"/>
          <w:szCs w:val="24"/>
        </w:rPr>
        <w:t>Deployment: once the system is fully tested and approved, it will be deployed to production.</w:t>
      </w:r>
    </w:p>
    <w:p w14:paraId="6CADE5A9" w14:textId="77777777" w:rsidR="005B3CCE" w:rsidRDefault="005B3CCE" w:rsidP="00CD0079">
      <w:pPr>
        <w:widowControl/>
        <w:numPr>
          <w:ilvl w:val="0"/>
          <w:numId w:val="5"/>
        </w:numPr>
        <w:autoSpaceDE/>
        <w:autoSpaceDN/>
        <w:spacing w:line="360" w:lineRule="auto"/>
        <w:jc w:val="both"/>
        <w:rPr>
          <w:sz w:val="24"/>
          <w:szCs w:val="24"/>
        </w:rPr>
      </w:pPr>
      <w:r>
        <w:rPr>
          <w:sz w:val="24"/>
          <w:szCs w:val="24"/>
        </w:rPr>
        <w:t>Maintenance and support: after the system is deployed, the development team will provide maintenance and support services to ensure that the system is functioning properly and any issues are resolved in a timely manner.</w:t>
      </w:r>
    </w:p>
    <w:p w14:paraId="665070D0" w14:textId="77777777" w:rsidR="005B3CCE" w:rsidRDefault="005B3CCE" w:rsidP="00CD0079">
      <w:pPr>
        <w:spacing w:line="360" w:lineRule="auto"/>
        <w:jc w:val="both"/>
        <w:rPr>
          <w:sz w:val="24"/>
          <w:szCs w:val="24"/>
        </w:rPr>
      </w:pPr>
    </w:p>
    <w:p w14:paraId="3704D579" w14:textId="77777777" w:rsidR="005B3CCE" w:rsidRDefault="005B3CCE" w:rsidP="00CD0079">
      <w:pPr>
        <w:widowControl/>
        <w:numPr>
          <w:ilvl w:val="0"/>
          <w:numId w:val="2"/>
        </w:numPr>
        <w:autoSpaceDE/>
        <w:autoSpaceDN/>
        <w:spacing w:line="360" w:lineRule="auto"/>
        <w:jc w:val="both"/>
        <w:rPr>
          <w:sz w:val="28"/>
          <w:szCs w:val="28"/>
        </w:rPr>
      </w:pPr>
      <w:r>
        <w:rPr>
          <w:sz w:val="28"/>
          <w:szCs w:val="28"/>
        </w:rPr>
        <w:t>SCOPE OF THE STUDY</w:t>
      </w:r>
    </w:p>
    <w:p w14:paraId="4F7E4ABD" w14:textId="77777777" w:rsidR="005B3CCE" w:rsidRDefault="005B3CCE" w:rsidP="00CD0079">
      <w:pPr>
        <w:spacing w:line="360" w:lineRule="auto"/>
        <w:ind w:left="720"/>
        <w:jc w:val="both"/>
        <w:rPr>
          <w:sz w:val="24"/>
          <w:szCs w:val="24"/>
        </w:rPr>
      </w:pPr>
      <w:r>
        <w:rPr>
          <w:sz w:val="24"/>
          <w:szCs w:val="24"/>
        </w:rPr>
        <w:t xml:space="preserve">   This refers to the extent and limitations of the project, including the specific focus of the study, the target audience and research objectives. It helps to ensure that the research is focused, feasible and relevant to the intended audience. The scope of this project includes;</w:t>
      </w:r>
    </w:p>
    <w:p w14:paraId="3B060EF3" w14:textId="77777777" w:rsidR="005B3CCE" w:rsidRDefault="005B3CCE" w:rsidP="00CD0079">
      <w:pPr>
        <w:widowControl/>
        <w:numPr>
          <w:ilvl w:val="0"/>
          <w:numId w:val="6"/>
        </w:numPr>
        <w:autoSpaceDE/>
        <w:autoSpaceDN/>
        <w:spacing w:line="360" w:lineRule="auto"/>
        <w:jc w:val="both"/>
        <w:rPr>
          <w:sz w:val="24"/>
          <w:szCs w:val="24"/>
        </w:rPr>
      </w:pPr>
      <w:r>
        <w:rPr>
          <w:sz w:val="24"/>
          <w:szCs w:val="24"/>
        </w:rPr>
        <w:t>Food types: This study will focus on specific or multiple food types depending on the needs and requirements of stakeholders. The system may be designed to handle different types of food</w:t>
      </w:r>
    </w:p>
    <w:p w14:paraId="72785565" w14:textId="77777777" w:rsidR="005B3CCE" w:rsidRDefault="005B3CCE" w:rsidP="00CD0079">
      <w:pPr>
        <w:widowControl/>
        <w:numPr>
          <w:ilvl w:val="0"/>
          <w:numId w:val="6"/>
        </w:numPr>
        <w:autoSpaceDE/>
        <w:autoSpaceDN/>
        <w:spacing w:line="360" w:lineRule="auto"/>
        <w:jc w:val="both"/>
        <w:rPr>
          <w:sz w:val="24"/>
          <w:szCs w:val="24"/>
        </w:rPr>
      </w:pPr>
      <w:r>
        <w:rPr>
          <w:sz w:val="24"/>
          <w:szCs w:val="24"/>
        </w:rPr>
        <w:t>Geographic scope: this study may focus on a specific geographic region or be designed for a global audience. The scope of the study will depend on the target audience and the needs of stakeholders.</w:t>
      </w:r>
    </w:p>
    <w:p w14:paraId="0D70EAB9" w14:textId="77777777" w:rsidR="005B3CCE" w:rsidRDefault="005B3CCE" w:rsidP="00CD0079">
      <w:pPr>
        <w:widowControl/>
        <w:numPr>
          <w:ilvl w:val="0"/>
          <w:numId w:val="6"/>
        </w:numPr>
        <w:autoSpaceDE/>
        <w:autoSpaceDN/>
        <w:spacing w:line="360" w:lineRule="auto"/>
        <w:jc w:val="both"/>
        <w:rPr>
          <w:sz w:val="24"/>
          <w:szCs w:val="24"/>
        </w:rPr>
      </w:pPr>
      <w:r>
        <w:rPr>
          <w:sz w:val="24"/>
          <w:szCs w:val="24"/>
        </w:rPr>
        <w:t>Technical scope: the study will focus on the technical aspects of designing and developing the food waste management system. This may include selecting appropriate technologies, designing the system architecture and developing the user interface.</w:t>
      </w:r>
    </w:p>
    <w:p w14:paraId="3FE96564" w14:textId="77777777" w:rsidR="005B3CCE" w:rsidRPr="00286EFD" w:rsidRDefault="005B3CCE" w:rsidP="00CD0079">
      <w:pPr>
        <w:widowControl/>
        <w:numPr>
          <w:ilvl w:val="0"/>
          <w:numId w:val="6"/>
        </w:numPr>
        <w:autoSpaceDE/>
        <w:autoSpaceDN/>
        <w:spacing w:line="360" w:lineRule="auto"/>
        <w:jc w:val="both"/>
        <w:rPr>
          <w:sz w:val="24"/>
          <w:szCs w:val="24"/>
        </w:rPr>
      </w:pPr>
      <w:r>
        <w:rPr>
          <w:sz w:val="24"/>
          <w:szCs w:val="24"/>
        </w:rPr>
        <w:t>Business scope: this may include analyzing the potential business models for the food waste management system such as commission-based revenue models or subscription-based models.</w:t>
      </w:r>
    </w:p>
    <w:p w14:paraId="77E39148" w14:textId="77777777" w:rsidR="005B3CCE" w:rsidRDefault="005B3CCE" w:rsidP="00CD0079">
      <w:pPr>
        <w:spacing w:line="360" w:lineRule="auto"/>
        <w:ind w:left="720"/>
        <w:jc w:val="both"/>
        <w:rPr>
          <w:sz w:val="28"/>
          <w:szCs w:val="28"/>
        </w:rPr>
      </w:pPr>
    </w:p>
    <w:p w14:paraId="70495CD5" w14:textId="77777777" w:rsidR="005B3CCE" w:rsidRDefault="005B3CCE" w:rsidP="00CD0079">
      <w:pPr>
        <w:widowControl/>
        <w:numPr>
          <w:ilvl w:val="0"/>
          <w:numId w:val="2"/>
        </w:numPr>
        <w:autoSpaceDE/>
        <w:autoSpaceDN/>
        <w:spacing w:line="360" w:lineRule="auto"/>
        <w:jc w:val="both"/>
        <w:rPr>
          <w:sz w:val="28"/>
          <w:szCs w:val="28"/>
        </w:rPr>
      </w:pPr>
      <w:r>
        <w:rPr>
          <w:sz w:val="28"/>
          <w:szCs w:val="28"/>
        </w:rPr>
        <w:t>DELIMITATION OF THE STUDY</w:t>
      </w:r>
    </w:p>
    <w:p w14:paraId="497B43F3" w14:textId="77777777" w:rsidR="005B3CCE" w:rsidRDefault="005B3CCE" w:rsidP="00CD0079">
      <w:pPr>
        <w:spacing w:line="360" w:lineRule="auto"/>
        <w:ind w:left="720"/>
        <w:jc w:val="both"/>
        <w:rPr>
          <w:sz w:val="24"/>
          <w:szCs w:val="24"/>
        </w:rPr>
      </w:pPr>
      <w:r>
        <w:rPr>
          <w:sz w:val="28"/>
          <w:szCs w:val="28"/>
        </w:rPr>
        <w:t xml:space="preserve">     </w:t>
      </w:r>
      <w:r>
        <w:rPr>
          <w:sz w:val="24"/>
          <w:szCs w:val="24"/>
        </w:rPr>
        <w:t>This refers to the specific boundaries and limitations of the study. It helps to define the scope of the study and establish clear expectations for what the study will and will not cover. Some delimitations of this project include;</w:t>
      </w:r>
    </w:p>
    <w:p w14:paraId="18EAA2C3" w14:textId="77777777" w:rsidR="005B3CCE" w:rsidRDefault="005B3CCE" w:rsidP="00CD0079">
      <w:pPr>
        <w:widowControl/>
        <w:numPr>
          <w:ilvl w:val="0"/>
          <w:numId w:val="7"/>
        </w:numPr>
        <w:autoSpaceDE/>
        <w:autoSpaceDN/>
        <w:spacing w:line="360" w:lineRule="auto"/>
        <w:jc w:val="both"/>
        <w:rPr>
          <w:sz w:val="24"/>
          <w:szCs w:val="24"/>
        </w:rPr>
      </w:pPr>
      <w:r>
        <w:rPr>
          <w:sz w:val="24"/>
          <w:szCs w:val="24"/>
        </w:rPr>
        <w:t>Timeframe: the study may be limited to a specific timeframe such as a certain number of months or years depending on the available resources and objectives of the study.</w:t>
      </w:r>
    </w:p>
    <w:p w14:paraId="7C72D260" w14:textId="77777777" w:rsidR="005B3CCE" w:rsidRDefault="005B3CCE" w:rsidP="00CD0079">
      <w:pPr>
        <w:widowControl/>
        <w:numPr>
          <w:ilvl w:val="0"/>
          <w:numId w:val="7"/>
        </w:numPr>
        <w:autoSpaceDE/>
        <w:autoSpaceDN/>
        <w:spacing w:line="360" w:lineRule="auto"/>
        <w:jc w:val="both"/>
        <w:rPr>
          <w:sz w:val="24"/>
          <w:szCs w:val="24"/>
        </w:rPr>
      </w:pPr>
      <w:r>
        <w:rPr>
          <w:sz w:val="24"/>
          <w:szCs w:val="24"/>
        </w:rPr>
        <w:t>Geographic area: the study may focus on specific areas such as a city, region or country. It may be limited to this area to ensure that the study is feasible and relevant to the target audience.</w:t>
      </w:r>
    </w:p>
    <w:p w14:paraId="5BFDAE46" w14:textId="77777777" w:rsidR="005B3CCE" w:rsidRDefault="005B3CCE" w:rsidP="00CD0079">
      <w:pPr>
        <w:widowControl/>
        <w:numPr>
          <w:ilvl w:val="0"/>
          <w:numId w:val="7"/>
        </w:numPr>
        <w:autoSpaceDE/>
        <w:autoSpaceDN/>
        <w:spacing w:line="360" w:lineRule="auto"/>
        <w:jc w:val="both"/>
        <w:rPr>
          <w:sz w:val="24"/>
          <w:szCs w:val="24"/>
        </w:rPr>
      </w:pPr>
      <w:r>
        <w:rPr>
          <w:sz w:val="24"/>
          <w:szCs w:val="24"/>
        </w:rPr>
        <w:t>Technical limitations: the study may be limited to technical factors such as the availability of specific technologies or the capacity of the development team.</w:t>
      </w:r>
    </w:p>
    <w:p w14:paraId="2E13A7F2" w14:textId="77777777" w:rsidR="005B3CCE" w:rsidRDefault="005B3CCE" w:rsidP="00CD0079">
      <w:pPr>
        <w:spacing w:line="360" w:lineRule="auto"/>
        <w:jc w:val="both"/>
        <w:rPr>
          <w:sz w:val="24"/>
          <w:szCs w:val="24"/>
        </w:rPr>
      </w:pPr>
    </w:p>
    <w:p w14:paraId="431EB3B3" w14:textId="77777777" w:rsidR="005B3CCE" w:rsidRDefault="005B3CCE" w:rsidP="00CD0079">
      <w:pPr>
        <w:spacing w:line="360" w:lineRule="auto"/>
        <w:jc w:val="both"/>
        <w:rPr>
          <w:sz w:val="32"/>
          <w:szCs w:val="32"/>
        </w:rPr>
      </w:pPr>
    </w:p>
    <w:p w14:paraId="0BE0AA21" w14:textId="77777777" w:rsidR="005B3CCE" w:rsidRPr="00286EFD" w:rsidRDefault="005B3CCE" w:rsidP="00CD0079">
      <w:pPr>
        <w:spacing w:line="360" w:lineRule="auto"/>
        <w:jc w:val="both"/>
        <w:rPr>
          <w:b/>
          <w:sz w:val="32"/>
          <w:szCs w:val="32"/>
        </w:rPr>
      </w:pPr>
      <w:r w:rsidRPr="00286EFD">
        <w:rPr>
          <w:b/>
          <w:sz w:val="32"/>
          <w:szCs w:val="32"/>
        </w:rPr>
        <w:t>CHAPTER 2: LITERATURE REVIEW</w:t>
      </w:r>
    </w:p>
    <w:p w14:paraId="44EB6E22" w14:textId="77777777" w:rsidR="005B3CCE" w:rsidRDefault="005B3CCE" w:rsidP="00CD0079">
      <w:pPr>
        <w:spacing w:line="360" w:lineRule="auto"/>
        <w:jc w:val="both"/>
        <w:rPr>
          <w:sz w:val="32"/>
          <w:szCs w:val="32"/>
        </w:rPr>
      </w:pPr>
    </w:p>
    <w:p w14:paraId="16ECE665" w14:textId="77777777" w:rsidR="00C96CAA" w:rsidRDefault="00C96CAA" w:rsidP="00CD0079">
      <w:pPr>
        <w:widowControl/>
        <w:numPr>
          <w:ilvl w:val="0"/>
          <w:numId w:val="8"/>
        </w:numPr>
        <w:autoSpaceDE/>
        <w:autoSpaceDN/>
        <w:spacing w:line="360" w:lineRule="auto"/>
        <w:jc w:val="both"/>
        <w:rPr>
          <w:sz w:val="28"/>
          <w:szCs w:val="28"/>
        </w:rPr>
      </w:pPr>
      <w:r>
        <w:rPr>
          <w:sz w:val="28"/>
          <w:szCs w:val="28"/>
        </w:rPr>
        <w:t>DEFINITION</w:t>
      </w:r>
    </w:p>
    <w:p w14:paraId="194F7494" w14:textId="77777777" w:rsidR="00C96CAA" w:rsidRDefault="005B3CCE" w:rsidP="00CD0079">
      <w:pPr>
        <w:widowControl/>
        <w:autoSpaceDE/>
        <w:autoSpaceDN/>
        <w:spacing w:line="360" w:lineRule="auto"/>
        <w:ind w:left="720"/>
        <w:jc w:val="both"/>
        <w:rPr>
          <w:sz w:val="28"/>
          <w:szCs w:val="28"/>
        </w:rPr>
      </w:pPr>
      <w:r w:rsidRPr="00C96CAA">
        <w:rPr>
          <w:sz w:val="24"/>
          <w:szCs w:val="24"/>
        </w:rPr>
        <w:t xml:space="preserve">          A mobile app (or mobile application) is a software application developed specifically for use on small, wireless computing devices, such as smartphones and tablets, rather than desktop or laptop computers. There are different types of mobile applications. Members of the mobile app development community agree that there are four types. They are Native apps, hybrid apps, web apps, and progressive web apps.</w:t>
      </w:r>
    </w:p>
    <w:p w14:paraId="18381AF9" w14:textId="77777777" w:rsidR="00C96CAA" w:rsidRDefault="005B3CCE" w:rsidP="00CD0079">
      <w:pPr>
        <w:widowControl/>
        <w:autoSpaceDE/>
        <w:autoSpaceDN/>
        <w:spacing w:line="360" w:lineRule="auto"/>
        <w:ind w:left="720"/>
        <w:jc w:val="both"/>
        <w:rPr>
          <w:sz w:val="28"/>
          <w:szCs w:val="28"/>
        </w:rPr>
      </w:pPr>
      <w:r>
        <w:rPr>
          <w:sz w:val="24"/>
          <w:szCs w:val="24"/>
        </w:rPr>
        <w:t xml:space="preserve">In today’s digital world, having a strong mobile presence has become essential for businesses. Apps provide businesses with the opportunity to reach a larger customer base, improve customer engagement, increase productivity, enhance user experience, and increase revenue.  </w:t>
      </w:r>
    </w:p>
    <w:p w14:paraId="3B6F87B1" w14:textId="77777777" w:rsidR="00C96CAA" w:rsidRDefault="005B3CCE" w:rsidP="00CD0079">
      <w:pPr>
        <w:widowControl/>
        <w:autoSpaceDE/>
        <w:autoSpaceDN/>
        <w:spacing w:line="360" w:lineRule="auto"/>
        <w:ind w:left="720"/>
        <w:jc w:val="both"/>
        <w:rPr>
          <w:sz w:val="28"/>
          <w:szCs w:val="28"/>
        </w:rPr>
      </w:pPr>
      <w:r>
        <w:rPr>
          <w:sz w:val="24"/>
          <w:szCs w:val="24"/>
        </w:rPr>
        <w:t xml:space="preserve"> Native apps are created for one specific platform or operating system.</w:t>
      </w:r>
    </w:p>
    <w:p w14:paraId="40B564D9" w14:textId="77777777" w:rsidR="00C96CAA" w:rsidRDefault="005B3CCE" w:rsidP="00CD0079">
      <w:pPr>
        <w:widowControl/>
        <w:autoSpaceDE/>
        <w:autoSpaceDN/>
        <w:spacing w:line="360" w:lineRule="auto"/>
        <w:ind w:left="720"/>
        <w:jc w:val="both"/>
        <w:rPr>
          <w:sz w:val="28"/>
          <w:szCs w:val="28"/>
        </w:rPr>
      </w:pPr>
      <w:r>
        <w:rPr>
          <w:sz w:val="24"/>
          <w:szCs w:val="24"/>
        </w:rPr>
        <w:t>Web apps are responsive versions of websites that can work on any mobile device or OS because they’re delivered using a mobile browser.</w:t>
      </w:r>
    </w:p>
    <w:p w14:paraId="09EAA09E" w14:textId="77777777" w:rsidR="00C96CAA" w:rsidRDefault="005B3CCE" w:rsidP="00CD0079">
      <w:pPr>
        <w:widowControl/>
        <w:autoSpaceDE/>
        <w:autoSpaceDN/>
        <w:spacing w:line="360" w:lineRule="auto"/>
        <w:ind w:left="720"/>
        <w:jc w:val="both"/>
        <w:rPr>
          <w:sz w:val="28"/>
          <w:szCs w:val="28"/>
        </w:rPr>
      </w:pPr>
      <w:r>
        <w:rPr>
          <w:sz w:val="24"/>
          <w:szCs w:val="24"/>
        </w:rPr>
        <w:lastRenderedPageBreak/>
        <w:t>Hybrid apps are combinations of both native and web apps, but wrapped within a native app, giving it the ability to have its own icon or be downloaded from an App Store</w:t>
      </w:r>
    </w:p>
    <w:p w14:paraId="09208154" w14:textId="77777777" w:rsidR="005B3CCE" w:rsidRPr="00C96CAA" w:rsidRDefault="005B3CCE" w:rsidP="00CD0079">
      <w:pPr>
        <w:widowControl/>
        <w:autoSpaceDE/>
        <w:autoSpaceDN/>
        <w:spacing w:line="360" w:lineRule="auto"/>
        <w:ind w:left="720"/>
        <w:jc w:val="both"/>
        <w:rPr>
          <w:sz w:val="28"/>
          <w:szCs w:val="28"/>
        </w:rPr>
      </w:pPr>
      <w:r>
        <w:rPr>
          <w:sz w:val="24"/>
          <w:szCs w:val="24"/>
        </w:rPr>
        <w:t>A progressive web application is a type of application software delivered through the web, built using common web technologies including HTML, CSS, JavaScript, and Web Assembly. It is intended to work on any platform with a standards-compliant browser, including desktop and mobile devices.</w:t>
      </w:r>
    </w:p>
    <w:p w14:paraId="3F0E2245" w14:textId="77777777" w:rsidR="005B3CCE" w:rsidRDefault="005B3CCE" w:rsidP="00CD0079">
      <w:pPr>
        <w:spacing w:line="360" w:lineRule="auto"/>
        <w:jc w:val="both"/>
        <w:rPr>
          <w:sz w:val="24"/>
          <w:szCs w:val="24"/>
        </w:rPr>
      </w:pPr>
    </w:p>
    <w:p w14:paraId="1C459818" w14:textId="77777777" w:rsidR="005B3CCE" w:rsidRDefault="005B3CCE" w:rsidP="00CD0079">
      <w:pPr>
        <w:widowControl/>
        <w:numPr>
          <w:ilvl w:val="0"/>
          <w:numId w:val="8"/>
        </w:numPr>
        <w:autoSpaceDE/>
        <w:autoSpaceDN/>
        <w:spacing w:line="360" w:lineRule="auto"/>
        <w:jc w:val="both"/>
        <w:rPr>
          <w:sz w:val="28"/>
          <w:szCs w:val="28"/>
        </w:rPr>
      </w:pPr>
      <w:r>
        <w:rPr>
          <w:sz w:val="28"/>
          <w:szCs w:val="28"/>
        </w:rPr>
        <w:t>DIFFERENT MOBILE APPLICATIONS</w:t>
      </w:r>
    </w:p>
    <w:p w14:paraId="34E8A131" w14:textId="77777777" w:rsidR="005B3CCE" w:rsidRDefault="005B3CCE" w:rsidP="00CD0079">
      <w:pPr>
        <w:widowControl/>
        <w:numPr>
          <w:ilvl w:val="0"/>
          <w:numId w:val="9"/>
        </w:numPr>
        <w:autoSpaceDE/>
        <w:autoSpaceDN/>
        <w:spacing w:line="360" w:lineRule="auto"/>
        <w:jc w:val="both"/>
        <w:rPr>
          <w:sz w:val="24"/>
          <w:szCs w:val="24"/>
        </w:rPr>
      </w:pPr>
      <w:r>
        <w:rPr>
          <w:sz w:val="24"/>
          <w:szCs w:val="24"/>
        </w:rPr>
        <w:t>NATIVE APPS</w:t>
      </w:r>
    </w:p>
    <w:p w14:paraId="5B7CB1C9" w14:textId="77777777" w:rsidR="005B3CCE" w:rsidRDefault="005B3CCE" w:rsidP="00CD0079">
      <w:pPr>
        <w:spacing w:line="360" w:lineRule="auto"/>
        <w:ind w:left="1440"/>
        <w:jc w:val="both"/>
        <w:rPr>
          <w:sz w:val="24"/>
          <w:szCs w:val="24"/>
        </w:rPr>
      </w:pPr>
      <w:r>
        <w:rPr>
          <w:sz w:val="24"/>
          <w:szCs w:val="24"/>
        </w:rPr>
        <w:t xml:space="preserve">      Native apps are built for a dedicated operating system on a device. For example, Android apps and iOS apps. You can’t mismatch them. That is you cannot use an iOS dedicated app on an Android OS. Can be coded using simple programming languages like C/C++ Python Java Objective C. For Android OS, this android coding language is Java. </w:t>
      </w:r>
    </w:p>
    <w:p w14:paraId="59BD55D1" w14:textId="77777777" w:rsidR="005B3CCE" w:rsidRDefault="005B3CCE" w:rsidP="00CD0079">
      <w:pPr>
        <w:spacing w:line="360" w:lineRule="auto"/>
        <w:ind w:left="1440"/>
        <w:jc w:val="both"/>
        <w:rPr>
          <w:sz w:val="24"/>
          <w:szCs w:val="24"/>
        </w:rPr>
      </w:pPr>
      <w:r>
        <w:rPr>
          <w:sz w:val="24"/>
          <w:szCs w:val="24"/>
        </w:rPr>
        <w:t xml:space="preserve"> </w:t>
      </w:r>
    </w:p>
    <w:p w14:paraId="4F921F0C" w14:textId="77777777" w:rsidR="005B3CCE" w:rsidRDefault="005B3CCE" w:rsidP="00CD0079">
      <w:pPr>
        <w:widowControl/>
        <w:numPr>
          <w:ilvl w:val="0"/>
          <w:numId w:val="10"/>
        </w:numPr>
        <w:autoSpaceDE/>
        <w:autoSpaceDN/>
        <w:spacing w:line="360" w:lineRule="auto"/>
        <w:jc w:val="both"/>
        <w:rPr>
          <w:sz w:val="24"/>
          <w:szCs w:val="24"/>
        </w:rPr>
      </w:pPr>
      <w:r>
        <w:rPr>
          <w:sz w:val="24"/>
          <w:szCs w:val="24"/>
        </w:rPr>
        <w:t>Advantages</w:t>
      </w:r>
    </w:p>
    <w:p w14:paraId="33BDED52" w14:textId="77777777" w:rsidR="005B3CCE" w:rsidRDefault="005B3CCE" w:rsidP="00CD0079">
      <w:pPr>
        <w:spacing w:line="360" w:lineRule="auto"/>
        <w:ind w:left="2160"/>
        <w:jc w:val="both"/>
        <w:rPr>
          <w:sz w:val="24"/>
          <w:szCs w:val="24"/>
        </w:rPr>
      </w:pPr>
      <w:r>
        <w:rPr>
          <w:sz w:val="24"/>
          <w:szCs w:val="24"/>
        </w:rPr>
        <w:t>• Faster and reliable performance.</w:t>
      </w:r>
    </w:p>
    <w:p w14:paraId="18463417" w14:textId="77777777" w:rsidR="005B3CCE" w:rsidRDefault="005B3CCE" w:rsidP="00CD0079">
      <w:pPr>
        <w:spacing w:line="360" w:lineRule="auto"/>
        <w:ind w:left="2160"/>
        <w:jc w:val="both"/>
        <w:rPr>
          <w:sz w:val="24"/>
          <w:szCs w:val="24"/>
        </w:rPr>
      </w:pPr>
      <w:r>
        <w:rPr>
          <w:sz w:val="24"/>
          <w:szCs w:val="24"/>
        </w:rPr>
        <w:t xml:space="preserve">• Native apps connect with the device hardware hence offer capabilities like Bluetooth, Camera Roll Contacts. </w:t>
      </w:r>
      <w:proofErr w:type="spellStart"/>
      <w:r>
        <w:rPr>
          <w:sz w:val="24"/>
          <w:szCs w:val="24"/>
        </w:rPr>
        <w:t>Etc</w:t>
      </w:r>
      <w:proofErr w:type="spellEnd"/>
    </w:p>
    <w:p w14:paraId="58490CE7" w14:textId="77777777" w:rsidR="005B3CCE" w:rsidRDefault="005B3CCE" w:rsidP="00CD0079">
      <w:pPr>
        <w:spacing w:line="360" w:lineRule="auto"/>
        <w:jc w:val="both"/>
        <w:rPr>
          <w:sz w:val="24"/>
          <w:szCs w:val="24"/>
        </w:rPr>
      </w:pPr>
    </w:p>
    <w:p w14:paraId="0580DCC1" w14:textId="77777777" w:rsidR="005B3CCE" w:rsidRDefault="005B3CCE" w:rsidP="00CD0079">
      <w:pPr>
        <w:widowControl/>
        <w:numPr>
          <w:ilvl w:val="0"/>
          <w:numId w:val="10"/>
        </w:numPr>
        <w:autoSpaceDE/>
        <w:autoSpaceDN/>
        <w:spacing w:line="360" w:lineRule="auto"/>
        <w:jc w:val="both"/>
        <w:rPr>
          <w:sz w:val="24"/>
          <w:szCs w:val="24"/>
        </w:rPr>
      </w:pPr>
      <w:r>
        <w:rPr>
          <w:sz w:val="24"/>
          <w:szCs w:val="24"/>
        </w:rPr>
        <w:t>Disadvantages</w:t>
      </w:r>
    </w:p>
    <w:p w14:paraId="3BA17BA1" w14:textId="77777777" w:rsidR="005B3CCE" w:rsidRDefault="005B3CCE" w:rsidP="00CD0079">
      <w:pPr>
        <w:spacing w:line="360" w:lineRule="auto"/>
        <w:ind w:left="2160"/>
        <w:jc w:val="both"/>
        <w:rPr>
          <w:sz w:val="24"/>
          <w:szCs w:val="24"/>
        </w:rPr>
      </w:pPr>
      <w:r>
        <w:rPr>
          <w:sz w:val="24"/>
          <w:szCs w:val="24"/>
        </w:rPr>
        <w:t xml:space="preserve">• Costly as in a code created for one platform </w:t>
      </w:r>
      <w:proofErr w:type="spellStart"/>
      <w:r>
        <w:rPr>
          <w:sz w:val="24"/>
          <w:szCs w:val="24"/>
        </w:rPr>
        <w:t>can not</w:t>
      </w:r>
      <w:proofErr w:type="spellEnd"/>
      <w:r>
        <w:rPr>
          <w:sz w:val="24"/>
          <w:szCs w:val="24"/>
        </w:rPr>
        <w:t xml:space="preserve"> be reused in another platform. Duplicate effort for each platform.</w:t>
      </w:r>
    </w:p>
    <w:p w14:paraId="3D10AD13" w14:textId="77777777" w:rsidR="005B3CCE" w:rsidRDefault="005B3CCE" w:rsidP="00CD0079">
      <w:pPr>
        <w:spacing w:line="360" w:lineRule="auto"/>
        <w:ind w:left="2160"/>
        <w:jc w:val="both"/>
        <w:rPr>
          <w:sz w:val="24"/>
          <w:szCs w:val="24"/>
        </w:rPr>
      </w:pPr>
      <w:r>
        <w:rPr>
          <w:sz w:val="24"/>
          <w:szCs w:val="24"/>
        </w:rPr>
        <w:t>• Whenever there’s a new version, the user has to update and install it his device. Meaning native apps take a good amount of device storage.</w:t>
      </w:r>
    </w:p>
    <w:p w14:paraId="43CC86B9" w14:textId="77777777" w:rsidR="005B3CCE" w:rsidRDefault="005B3CCE" w:rsidP="00CD0079">
      <w:pPr>
        <w:spacing w:line="360" w:lineRule="auto"/>
        <w:ind w:left="2160"/>
        <w:jc w:val="both"/>
        <w:rPr>
          <w:sz w:val="24"/>
          <w:szCs w:val="24"/>
        </w:rPr>
      </w:pPr>
    </w:p>
    <w:p w14:paraId="1859325D" w14:textId="77777777" w:rsidR="005B3CCE" w:rsidRDefault="005B3CCE" w:rsidP="00CD0079">
      <w:pPr>
        <w:widowControl/>
        <w:numPr>
          <w:ilvl w:val="0"/>
          <w:numId w:val="9"/>
        </w:numPr>
        <w:autoSpaceDE/>
        <w:autoSpaceDN/>
        <w:spacing w:line="360" w:lineRule="auto"/>
        <w:jc w:val="both"/>
        <w:rPr>
          <w:sz w:val="24"/>
          <w:szCs w:val="24"/>
        </w:rPr>
      </w:pPr>
      <w:r>
        <w:rPr>
          <w:sz w:val="24"/>
          <w:szCs w:val="24"/>
        </w:rPr>
        <w:t>WEB APPS</w:t>
      </w:r>
    </w:p>
    <w:p w14:paraId="30EDD461" w14:textId="77777777" w:rsidR="005B3CCE" w:rsidRDefault="005B3CCE" w:rsidP="00CD0079">
      <w:pPr>
        <w:spacing w:line="360" w:lineRule="auto"/>
        <w:ind w:left="1440"/>
        <w:jc w:val="both"/>
        <w:rPr>
          <w:sz w:val="24"/>
          <w:szCs w:val="24"/>
        </w:rPr>
      </w:pPr>
      <w:r>
        <w:rPr>
          <w:sz w:val="24"/>
          <w:szCs w:val="24"/>
        </w:rPr>
        <w:t xml:space="preserve">       Web apps behave similarly to native apps but are accessed via a web browser on your mobile device. They’re not standalone apps in the sense of having to download and install code into your device. They’re actually responsive websites that adapt its user interface to the device the user is on.</w:t>
      </w:r>
    </w:p>
    <w:p w14:paraId="2EF968BA" w14:textId="77777777" w:rsidR="005B3CCE" w:rsidRDefault="005B3CCE" w:rsidP="00CD0079">
      <w:pPr>
        <w:spacing w:line="360" w:lineRule="auto"/>
        <w:ind w:left="1440"/>
        <w:jc w:val="both"/>
        <w:rPr>
          <w:sz w:val="24"/>
          <w:szCs w:val="24"/>
        </w:rPr>
      </w:pPr>
      <w:r>
        <w:rPr>
          <w:sz w:val="24"/>
          <w:szCs w:val="24"/>
        </w:rPr>
        <w:lastRenderedPageBreak/>
        <w:t>Technologies used are HTML, JavaScript, CSS.</w:t>
      </w:r>
    </w:p>
    <w:p w14:paraId="31337918" w14:textId="77777777" w:rsidR="005B3CCE" w:rsidRDefault="005B3CCE" w:rsidP="00CD0079">
      <w:pPr>
        <w:widowControl/>
        <w:numPr>
          <w:ilvl w:val="0"/>
          <w:numId w:val="11"/>
        </w:numPr>
        <w:autoSpaceDE/>
        <w:autoSpaceDN/>
        <w:spacing w:line="360" w:lineRule="auto"/>
        <w:jc w:val="both"/>
        <w:rPr>
          <w:sz w:val="24"/>
          <w:szCs w:val="24"/>
        </w:rPr>
      </w:pPr>
      <w:r>
        <w:rPr>
          <w:sz w:val="24"/>
          <w:szCs w:val="24"/>
        </w:rPr>
        <w:t>Advantages</w:t>
      </w:r>
    </w:p>
    <w:p w14:paraId="1EB9592D" w14:textId="77777777" w:rsidR="005B3CCE" w:rsidRDefault="005B3CCE" w:rsidP="00CD0079">
      <w:pPr>
        <w:spacing w:line="360" w:lineRule="auto"/>
        <w:ind w:left="2160"/>
        <w:jc w:val="both"/>
        <w:rPr>
          <w:sz w:val="24"/>
          <w:szCs w:val="24"/>
        </w:rPr>
      </w:pPr>
      <w:r>
        <w:rPr>
          <w:sz w:val="24"/>
          <w:szCs w:val="24"/>
        </w:rPr>
        <w:t xml:space="preserve">• Because it’s web based, no need to customize to a platform or OS  </w:t>
      </w:r>
    </w:p>
    <w:p w14:paraId="479EC374" w14:textId="77777777" w:rsidR="005B3CCE" w:rsidRDefault="005B3CCE" w:rsidP="00CD0079">
      <w:pPr>
        <w:spacing w:line="360" w:lineRule="auto"/>
        <w:ind w:left="2160"/>
        <w:jc w:val="both"/>
        <w:rPr>
          <w:sz w:val="24"/>
          <w:szCs w:val="24"/>
        </w:rPr>
      </w:pPr>
      <w:r>
        <w:rPr>
          <w:sz w:val="24"/>
          <w:szCs w:val="24"/>
        </w:rPr>
        <w:t>• There’s nothing to download also. They won’t take up space on your device memory like a native app, making maintenance easier</w:t>
      </w:r>
    </w:p>
    <w:p w14:paraId="30BD0425" w14:textId="77777777" w:rsidR="005B3CCE" w:rsidRDefault="005B3CCE" w:rsidP="00CD0079">
      <w:pPr>
        <w:spacing w:line="360" w:lineRule="auto"/>
        <w:ind w:left="2160"/>
        <w:jc w:val="both"/>
        <w:rPr>
          <w:sz w:val="24"/>
          <w:szCs w:val="24"/>
        </w:rPr>
      </w:pPr>
      <w:r>
        <w:rPr>
          <w:sz w:val="24"/>
          <w:szCs w:val="24"/>
        </w:rPr>
        <w:t xml:space="preserve"> </w:t>
      </w:r>
    </w:p>
    <w:p w14:paraId="5E54D276" w14:textId="77777777" w:rsidR="005B3CCE" w:rsidRDefault="005B3CCE" w:rsidP="00CD0079">
      <w:pPr>
        <w:widowControl/>
        <w:numPr>
          <w:ilvl w:val="0"/>
          <w:numId w:val="11"/>
        </w:numPr>
        <w:autoSpaceDE/>
        <w:autoSpaceDN/>
        <w:spacing w:line="360" w:lineRule="auto"/>
        <w:jc w:val="both"/>
        <w:rPr>
          <w:sz w:val="24"/>
          <w:szCs w:val="24"/>
        </w:rPr>
      </w:pPr>
      <w:r>
        <w:rPr>
          <w:sz w:val="24"/>
          <w:szCs w:val="24"/>
        </w:rPr>
        <w:t>Disadvantages</w:t>
      </w:r>
    </w:p>
    <w:p w14:paraId="771ADC98" w14:textId="77777777" w:rsidR="005B3CCE" w:rsidRDefault="005B3CCE" w:rsidP="00CD0079">
      <w:pPr>
        <w:spacing w:line="360" w:lineRule="auto"/>
        <w:ind w:left="2160"/>
        <w:jc w:val="both"/>
        <w:rPr>
          <w:sz w:val="24"/>
          <w:szCs w:val="24"/>
        </w:rPr>
      </w:pPr>
      <w:r>
        <w:rPr>
          <w:sz w:val="24"/>
          <w:szCs w:val="24"/>
        </w:rPr>
        <w:t>• Web apps are entirely dependent on the browser used on the device. There will be functionalities available within one browser and not available on another, possibly giving users varying experiences.</w:t>
      </w:r>
    </w:p>
    <w:p w14:paraId="5C8DAA5A" w14:textId="77777777" w:rsidR="005B3CCE" w:rsidRDefault="005B3CCE" w:rsidP="00CD0079">
      <w:pPr>
        <w:spacing w:line="360" w:lineRule="auto"/>
        <w:jc w:val="both"/>
        <w:rPr>
          <w:sz w:val="24"/>
          <w:szCs w:val="24"/>
        </w:rPr>
      </w:pPr>
    </w:p>
    <w:p w14:paraId="41CD37B4" w14:textId="77777777" w:rsidR="005B3CCE" w:rsidRDefault="005B3CCE" w:rsidP="00CD0079">
      <w:pPr>
        <w:widowControl/>
        <w:numPr>
          <w:ilvl w:val="0"/>
          <w:numId w:val="9"/>
        </w:numPr>
        <w:autoSpaceDE/>
        <w:autoSpaceDN/>
        <w:spacing w:line="360" w:lineRule="auto"/>
        <w:jc w:val="both"/>
        <w:rPr>
          <w:sz w:val="24"/>
          <w:szCs w:val="24"/>
        </w:rPr>
      </w:pPr>
      <w:r>
        <w:rPr>
          <w:sz w:val="24"/>
          <w:szCs w:val="24"/>
        </w:rPr>
        <w:t>HYBRID APPS</w:t>
      </w:r>
    </w:p>
    <w:p w14:paraId="78DEDBA3" w14:textId="77777777" w:rsidR="005B3CCE" w:rsidRDefault="005B3CCE" w:rsidP="00CD0079">
      <w:pPr>
        <w:spacing w:line="360" w:lineRule="auto"/>
        <w:ind w:left="1440"/>
        <w:jc w:val="both"/>
        <w:rPr>
          <w:sz w:val="24"/>
          <w:szCs w:val="24"/>
        </w:rPr>
      </w:pPr>
      <w:r>
        <w:rPr>
          <w:sz w:val="24"/>
          <w:szCs w:val="24"/>
        </w:rPr>
        <w:t xml:space="preserve">    And then there are the hybrid apps. These are web apps that look and feel like native apps. They might have a home screen app icon, responsive design, fast performance, or even be able to function offline, but they’re really web apps made to look native.</w:t>
      </w:r>
    </w:p>
    <w:p w14:paraId="189D07F5" w14:textId="77777777" w:rsidR="005B3CCE" w:rsidRDefault="005B3CCE" w:rsidP="00CD0079">
      <w:pPr>
        <w:spacing w:line="360" w:lineRule="auto"/>
        <w:ind w:left="1440"/>
        <w:jc w:val="both"/>
        <w:rPr>
          <w:sz w:val="24"/>
          <w:szCs w:val="24"/>
        </w:rPr>
      </w:pPr>
      <w:r>
        <w:rPr>
          <w:sz w:val="24"/>
          <w:szCs w:val="24"/>
        </w:rPr>
        <w:t>Technologies used are Objective C, Swift, HTML5, and others.</w:t>
      </w:r>
    </w:p>
    <w:p w14:paraId="5B4712B3" w14:textId="77777777" w:rsidR="005B3CCE" w:rsidRDefault="005B3CCE" w:rsidP="00CD0079">
      <w:pPr>
        <w:widowControl/>
        <w:numPr>
          <w:ilvl w:val="0"/>
          <w:numId w:val="12"/>
        </w:numPr>
        <w:autoSpaceDE/>
        <w:autoSpaceDN/>
        <w:spacing w:line="360" w:lineRule="auto"/>
        <w:jc w:val="both"/>
        <w:rPr>
          <w:sz w:val="24"/>
          <w:szCs w:val="24"/>
        </w:rPr>
      </w:pPr>
      <w:r>
        <w:rPr>
          <w:sz w:val="24"/>
          <w:szCs w:val="24"/>
        </w:rPr>
        <w:t>Advantages</w:t>
      </w:r>
    </w:p>
    <w:p w14:paraId="50A54EEB" w14:textId="77777777" w:rsidR="005B3CCE" w:rsidRDefault="005B3CCE" w:rsidP="00CD0079">
      <w:pPr>
        <w:spacing w:line="360" w:lineRule="auto"/>
        <w:ind w:left="2160"/>
        <w:jc w:val="both"/>
        <w:rPr>
          <w:sz w:val="24"/>
          <w:szCs w:val="24"/>
        </w:rPr>
      </w:pPr>
      <w:r>
        <w:rPr>
          <w:sz w:val="24"/>
          <w:szCs w:val="24"/>
        </w:rPr>
        <w:t>• Building a hybrid app is much quicker and more economical than a native app. They also load rapidly, are ideal for usage in countries with slower internet connections</w:t>
      </w:r>
    </w:p>
    <w:p w14:paraId="70D16ACE" w14:textId="77777777" w:rsidR="005B3CCE" w:rsidRDefault="005B3CCE" w:rsidP="00CD0079">
      <w:pPr>
        <w:spacing w:line="360" w:lineRule="auto"/>
        <w:ind w:left="2160"/>
        <w:jc w:val="both"/>
        <w:rPr>
          <w:sz w:val="24"/>
          <w:szCs w:val="24"/>
        </w:rPr>
      </w:pPr>
      <w:r>
        <w:rPr>
          <w:sz w:val="24"/>
          <w:szCs w:val="24"/>
        </w:rPr>
        <w:t xml:space="preserve"> </w:t>
      </w:r>
    </w:p>
    <w:p w14:paraId="2CFB4E15" w14:textId="77777777" w:rsidR="005B3CCE" w:rsidRDefault="005B3CCE" w:rsidP="00CD0079">
      <w:pPr>
        <w:widowControl/>
        <w:numPr>
          <w:ilvl w:val="0"/>
          <w:numId w:val="12"/>
        </w:numPr>
        <w:autoSpaceDE/>
        <w:autoSpaceDN/>
        <w:spacing w:line="360" w:lineRule="auto"/>
        <w:jc w:val="both"/>
        <w:rPr>
          <w:sz w:val="24"/>
          <w:szCs w:val="24"/>
        </w:rPr>
      </w:pPr>
      <w:r>
        <w:rPr>
          <w:sz w:val="24"/>
          <w:szCs w:val="24"/>
        </w:rPr>
        <w:t>Disadvantages</w:t>
      </w:r>
    </w:p>
    <w:p w14:paraId="3FEF4F2D" w14:textId="77777777" w:rsidR="00C96CAA" w:rsidRDefault="005B3CCE" w:rsidP="00CD0079">
      <w:pPr>
        <w:spacing w:line="360" w:lineRule="auto"/>
        <w:ind w:left="2160"/>
        <w:jc w:val="both"/>
        <w:rPr>
          <w:sz w:val="24"/>
          <w:szCs w:val="24"/>
        </w:rPr>
      </w:pPr>
      <w:r>
        <w:rPr>
          <w:sz w:val="24"/>
          <w:szCs w:val="24"/>
        </w:rPr>
        <w:t>• Hybrid apps might lack in power and speed, which are hallmarks of native apps</w:t>
      </w:r>
    </w:p>
    <w:p w14:paraId="5ABD3921" w14:textId="77777777" w:rsidR="005B3CCE" w:rsidRPr="00C96CAA" w:rsidRDefault="00C96CAA" w:rsidP="00CD0079">
      <w:pPr>
        <w:pStyle w:val="ListParagraph"/>
        <w:spacing w:line="360" w:lineRule="auto"/>
        <w:ind w:left="720" w:firstLine="0"/>
        <w:jc w:val="both"/>
        <w:rPr>
          <w:sz w:val="24"/>
          <w:szCs w:val="24"/>
        </w:rPr>
      </w:pPr>
      <w:r>
        <w:rPr>
          <w:sz w:val="24"/>
          <w:szCs w:val="24"/>
        </w:rPr>
        <w:t xml:space="preserve">        </w:t>
      </w:r>
      <w:r w:rsidR="005B3CCE" w:rsidRPr="00C96CAA">
        <w:rPr>
          <w:sz w:val="24"/>
          <w:szCs w:val="24"/>
        </w:rPr>
        <w:t>According to recent statistics, Native apps are the most commonly used type of mobile application. They are specifically designed for particular mobile platforms and typically offer a better user experience and performance because they have access to the devices hardware and software features</w:t>
      </w:r>
    </w:p>
    <w:p w14:paraId="28458147" w14:textId="77777777" w:rsidR="005B3CCE" w:rsidRDefault="005B3CCE" w:rsidP="00CD0079">
      <w:pPr>
        <w:spacing w:line="360" w:lineRule="auto"/>
        <w:ind w:left="720"/>
        <w:jc w:val="both"/>
        <w:rPr>
          <w:sz w:val="28"/>
          <w:szCs w:val="28"/>
        </w:rPr>
      </w:pPr>
    </w:p>
    <w:p w14:paraId="0D7D55EA" w14:textId="77777777" w:rsidR="005B3CCE" w:rsidRDefault="005B3CCE" w:rsidP="00CD0079">
      <w:pPr>
        <w:widowControl/>
        <w:numPr>
          <w:ilvl w:val="0"/>
          <w:numId w:val="8"/>
        </w:numPr>
        <w:autoSpaceDE/>
        <w:autoSpaceDN/>
        <w:spacing w:line="360" w:lineRule="auto"/>
        <w:jc w:val="both"/>
        <w:rPr>
          <w:sz w:val="28"/>
          <w:szCs w:val="28"/>
        </w:rPr>
      </w:pPr>
      <w:r>
        <w:rPr>
          <w:sz w:val="28"/>
          <w:szCs w:val="28"/>
        </w:rPr>
        <w:t>REVIEW ON THE DIFFERENT PROGRAMMING LANGUAGES</w:t>
      </w:r>
    </w:p>
    <w:p w14:paraId="1C55B2AC" w14:textId="77777777" w:rsidR="005B3CCE" w:rsidRDefault="005B3CCE" w:rsidP="00CD0079">
      <w:pPr>
        <w:spacing w:line="360" w:lineRule="auto"/>
        <w:ind w:left="720"/>
        <w:jc w:val="both"/>
        <w:rPr>
          <w:sz w:val="24"/>
          <w:szCs w:val="24"/>
        </w:rPr>
      </w:pPr>
      <w:r>
        <w:rPr>
          <w:sz w:val="24"/>
          <w:szCs w:val="24"/>
        </w:rPr>
        <w:lastRenderedPageBreak/>
        <w:t xml:space="preserve">     The choice of a particular method may greatly depend on your business goals and the corresponding capabilities of the operating system you choose as the platform, the type of application, and its requirements. Having an idea of app languages for creating mobile applications is useful not only for developers but also for their customers who want to better understand the project processes and know which language to pick best for their future projects. Let us review the main programming languages for iOS and Android mobile development here.</w:t>
      </w:r>
    </w:p>
    <w:p w14:paraId="1EB440F6" w14:textId="77777777" w:rsidR="005B3CCE" w:rsidRDefault="005B3CCE" w:rsidP="00CD0079">
      <w:pPr>
        <w:spacing w:line="360" w:lineRule="auto"/>
        <w:ind w:left="720"/>
        <w:jc w:val="both"/>
        <w:rPr>
          <w:sz w:val="24"/>
          <w:szCs w:val="24"/>
        </w:rPr>
      </w:pPr>
    </w:p>
    <w:p w14:paraId="042CD3FE" w14:textId="77777777" w:rsidR="005B3CCE" w:rsidRDefault="005B3CCE" w:rsidP="00CD0079">
      <w:pPr>
        <w:widowControl/>
        <w:numPr>
          <w:ilvl w:val="0"/>
          <w:numId w:val="14"/>
        </w:numPr>
        <w:autoSpaceDE/>
        <w:autoSpaceDN/>
        <w:spacing w:line="360" w:lineRule="auto"/>
        <w:jc w:val="both"/>
        <w:rPr>
          <w:sz w:val="24"/>
          <w:szCs w:val="24"/>
        </w:rPr>
      </w:pPr>
      <w:r>
        <w:rPr>
          <w:sz w:val="24"/>
          <w:szCs w:val="24"/>
        </w:rPr>
        <w:t>FOR iOS</w:t>
      </w:r>
    </w:p>
    <w:p w14:paraId="46CD7AB5" w14:textId="77777777" w:rsidR="005B3CCE" w:rsidRDefault="005B3CCE" w:rsidP="00CD0079">
      <w:pPr>
        <w:widowControl/>
        <w:numPr>
          <w:ilvl w:val="0"/>
          <w:numId w:val="15"/>
        </w:numPr>
        <w:autoSpaceDE/>
        <w:autoSpaceDN/>
        <w:spacing w:line="360" w:lineRule="auto"/>
        <w:jc w:val="both"/>
        <w:rPr>
          <w:sz w:val="24"/>
          <w:szCs w:val="24"/>
        </w:rPr>
      </w:pPr>
      <w:r>
        <w:rPr>
          <w:sz w:val="24"/>
          <w:szCs w:val="24"/>
        </w:rPr>
        <w:t>Objective-C &amp; Swift</w:t>
      </w:r>
    </w:p>
    <w:p w14:paraId="53E95DE0" w14:textId="77777777" w:rsidR="005B3CCE" w:rsidRDefault="005B3CCE" w:rsidP="00CD0079">
      <w:pPr>
        <w:spacing w:line="360" w:lineRule="auto"/>
        <w:ind w:left="2160"/>
        <w:jc w:val="both"/>
        <w:rPr>
          <w:sz w:val="24"/>
          <w:szCs w:val="24"/>
        </w:rPr>
      </w:pPr>
      <w:r>
        <w:rPr>
          <w:sz w:val="24"/>
          <w:szCs w:val="24"/>
        </w:rPr>
        <w:t xml:space="preserve">    These are the key languages for writing iOS apps. They are object-oriented and make it possible to group similar tasks in the coding process, which significantly speeds up and simplifies the work of developers during front-end mobile app development. Besides, you may also apply:</w:t>
      </w:r>
    </w:p>
    <w:p w14:paraId="3AC33856" w14:textId="77777777" w:rsidR="005B3CCE" w:rsidRDefault="005B3CCE" w:rsidP="00CD0079">
      <w:pPr>
        <w:widowControl/>
        <w:numPr>
          <w:ilvl w:val="0"/>
          <w:numId w:val="15"/>
        </w:numPr>
        <w:autoSpaceDE/>
        <w:autoSpaceDN/>
        <w:spacing w:line="360" w:lineRule="auto"/>
        <w:jc w:val="both"/>
        <w:rPr>
          <w:sz w:val="24"/>
          <w:szCs w:val="24"/>
        </w:rPr>
      </w:pPr>
      <w:r>
        <w:rPr>
          <w:sz w:val="24"/>
          <w:szCs w:val="24"/>
        </w:rPr>
        <w:t>C#</w:t>
      </w:r>
    </w:p>
    <w:p w14:paraId="6E550C89" w14:textId="77777777" w:rsidR="005B3CCE" w:rsidRDefault="005B3CCE" w:rsidP="00CD0079">
      <w:pPr>
        <w:widowControl/>
        <w:numPr>
          <w:ilvl w:val="0"/>
          <w:numId w:val="15"/>
        </w:numPr>
        <w:autoSpaceDE/>
        <w:autoSpaceDN/>
        <w:spacing w:line="360" w:lineRule="auto"/>
        <w:jc w:val="both"/>
        <w:rPr>
          <w:sz w:val="24"/>
          <w:szCs w:val="24"/>
        </w:rPr>
      </w:pPr>
      <w:r>
        <w:rPr>
          <w:sz w:val="24"/>
          <w:szCs w:val="24"/>
        </w:rPr>
        <w:t>HTML5</w:t>
      </w:r>
    </w:p>
    <w:p w14:paraId="4FCEE70B" w14:textId="77777777" w:rsidR="005B3CCE" w:rsidRDefault="005B3CCE" w:rsidP="00CD0079">
      <w:pPr>
        <w:widowControl/>
        <w:numPr>
          <w:ilvl w:val="0"/>
          <w:numId w:val="15"/>
        </w:numPr>
        <w:autoSpaceDE/>
        <w:autoSpaceDN/>
        <w:spacing w:line="360" w:lineRule="auto"/>
        <w:jc w:val="both"/>
        <w:rPr>
          <w:sz w:val="24"/>
          <w:szCs w:val="24"/>
        </w:rPr>
      </w:pPr>
      <w:r>
        <w:rPr>
          <w:sz w:val="24"/>
          <w:szCs w:val="24"/>
        </w:rPr>
        <w:t>Java</w:t>
      </w:r>
    </w:p>
    <w:p w14:paraId="4F8273D3" w14:textId="77777777" w:rsidR="005B3CCE" w:rsidRDefault="005B3CCE" w:rsidP="00CD0079">
      <w:pPr>
        <w:spacing w:line="360" w:lineRule="auto"/>
        <w:ind w:left="1440"/>
        <w:jc w:val="both"/>
        <w:rPr>
          <w:sz w:val="24"/>
          <w:szCs w:val="24"/>
        </w:rPr>
      </w:pPr>
    </w:p>
    <w:p w14:paraId="5AA255E5" w14:textId="77777777" w:rsidR="005B3CCE" w:rsidRDefault="005B3CCE" w:rsidP="00CD0079">
      <w:pPr>
        <w:widowControl/>
        <w:numPr>
          <w:ilvl w:val="0"/>
          <w:numId w:val="14"/>
        </w:numPr>
        <w:autoSpaceDE/>
        <w:autoSpaceDN/>
        <w:spacing w:line="360" w:lineRule="auto"/>
        <w:jc w:val="both"/>
        <w:rPr>
          <w:sz w:val="24"/>
          <w:szCs w:val="24"/>
        </w:rPr>
      </w:pPr>
      <w:r>
        <w:rPr>
          <w:sz w:val="24"/>
          <w:szCs w:val="24"/>
        </w:rPr>
        <w:t>FOR ANDROID</w:t>
      </w:r>
    </w:p>
    <w:p w14:paraId="20C60FC7" w14:textId="77777777" w:rsidR="005B3CCE" w:rsidRDefault="005B3CCE" w:rsidP="00CD0079">
      <w:pPr>
        <w:spacing w:line="360" w:lineRule="auto"/>
        <w:ind w:left="1440"/>
        <w:jc w:val="both"/>
        <w:rPr>
          <w:sz w:val="24"/>
          <w:szCs w:val="24"/>
        </w:rPr>
      </w:pPr>
      <w:r>
        <w:rPr>
          <w:sz w:val="24"/>
          <w:szCs w:val="24"/>
        </w:rPr>
        <w:t xml:space="preserve">  We have;</w:t>
      </w:r>
    </w:p>
    <w:p w14:paraId="69581A1C" w14:textId="77777777" w:rsidR="005B3CCE" w:rsidRDefault="005B3CCE" w:rsidP="00CD0079">
      <w:pPr>
        <w:widowControl/>
        <w:numPr>
          <w:ilvl w:val="0"/>
          <w:numId w:val="16"/>
        </w:numPr>
        <w:autoSpaceDE/>
        <w:autoSpaceDN/>
        <w:spacing w:line="360" w:lineRule="auto"/>
        <w:jc w:val="both"/>
        <w:rPr>
          <w:sz w:val="24"/>
          <w:szCs w:val="24"/>
        </w:rPr>
      </w:pPr>
      <w:r>
        <w:rPr>
          <w:sz w:val="24"/>
          <w:szCs w:val="24"/>
        </w:rPr>
        <w:t>Python</w:t>
      </w:r>
    </w:p>
    <w:p w14:paraId="73EE95AF" w14:textId="77777777" w:rsidR="005B3CCE" w:rsidRDefault="005B3CCE" w:rsidP="00CD0079">
      <w:pPr>
        <w:spacing w:line="360" w:lineRule="auto"/>
        <w:ind w:left="2160"/>
        <w:jc w:val="both"/>
        <w:rPr>
          <w:sz w:val="24"/>
          <w:szCs w:val="24"/>
        </w:rPr>
      </w:pPr>
      <w:r>
        <w:rPr>
          <w:sz w:val="24"/>
          <w:szCs w:val="24"/>
        </w:rPr>
        <w:t xml:space="preserve">   Android developers who write mobile apps in the Python programming language are rare, but still, they do exist and have great Support from the huge programming community.</w:t>
      </w:r>
    </w:p>
    <w:p w14:paraId="22F161E6" w14:textId="77777777" w:rsidR="005B3CCE" w:rsidRDefault="005B3CCE" w:rsidP="00CD0079">
      <w:pPr>
        <w:widowControl/>
        <w:numPr>
          <w:ilvl w:val="0"/>
          <w:numId w:val="16"/>
        </w:numPr>
        <w:autoSpaceDE/>
        <w:autoSpaceDN/>
        <w:spacing w:line="360" w:lineRule="auto"/>
        <w:jc w:val="both"/>
        <w:rPr>
          <w:sz w:val="24"/>
          <w:szCs w:val="24"/>
        </w:rPr>
      </w:pPr>
      <w:r>
        <w:rPr>
          <w:sz w:val="24"/>
          <w:szCs w:val="24"/>
        </w:rPr>
        <w:t>C / C ++</w:t>
      </w:r>
    </w:p>
    <w:p w14:paraId="214569D5" w14:textId="77777777" w:rsidR="005B3CCE" w:rsidRDefault="005B3CCE" w:rsidP="00CD0079">
      <w:pPr>
        <w:spacing w:line="360" w:lineRule="auto"/>
        <w:ind w:left="2160"/>
        <w:jc w:val="both"/>
        <w:rPr>
          <w:sz w:val="24"/>
          <w:szCs w:val="24"/>
        </w:rPr>
      </w:pPr>
      <w:r>
        <w:rPr>
          <w:sz w:val="24"/>
          <w:szCs w:val="24"/>
        </w:rPr>
        <w:t xml:space="preserve">    C languages are positioned as high-performance languages, and this is important, especially if we are talking about something heavy like a mobile 3D game. Without this language, you cannot create a full-fledged mobile application. </w:t>
      </w:r>
    </w:p>
    <w:p w14:paraId="7EF9C979" w14:textId="77777777" w:rsidR="005B3CCE" w:rsidRDefault="005B3CCE" w:rsidP="00CD0079">
      <w:pPr>
        <w:widowControl/>
        <w:numPr>
          <w:ilvl w:val="0"/>
          <w:numId w:val="16"/>
        </w:numPr>
        <w:autoSpaceDE/>
        <w:autoSpaceDN/>
        <w:spacing w:line="360" w:lineRule="auto"/>
        <w:jc w:val="both"/>
        <w:rPr>
          <w:sz w:val="24"/>
          <w:szCs w:val="24"/>
        </w:rPr>
      </w:pPr>
      <w:r>
        <w:rPr>
          <w:sz w:val="24"/>
          <w:szCs w:val="24"/>
        </w:rPr>
        <w:t>Java</w:t>
      </w:r>
    </w:p>
    <w:p w14:paraId="4FB31088" w14:textId="77777777" w:rsidR="005B3CCE" w:rsidRDefault="005B3CCE" w:rsidP="00CD0079">
      <w:pPr>
        <w:spacing w:line="360" w:lineRule="auto"/>
        <w:ind w:left="2160"/>
        <w:jc w:val="both"/>
        <w:rPr>
          <w:sz w:val="24"/>
          <w:szCs w:val="24"/>
        </w:rPr>
      </w:pPr>
      <w:r>
        <w:rPr>
          <w:sz w:val="24"/>
          <w:szCs w:val="24"/>
        </w:rPr>
        <w:t xml:space="preserve">  Java mobile app development via java language – a strongly typed general-</w:t>
      </w:r>
      <w:r>
        <w:rPr>
          <w:sz w:val="24"/>
          <w:szCs w:val="24"/>
        </w:rPr>
        <w:lastRenderedPageBreak/>
        <w:t>purpose object-oriented programming language is a popular thing to do. It often takes the highest places in the popularity ratings (2nd place in the IEEE Spectrum (2020) ratings, and on TIOBE (2021) alongside Python.</w:t>
      </w:r>
    </w:p>
    <w:p w14:paraId="238E08B3" w14:textId="77777777" w:rsidR="005B3CCE" w:rsidRDefault="005B3CCE" w:rsidP="00CD0079">
      <w:pPr>
        <w:spacing w:line="360" w:lineRule="auto"/>
        <w:jc w:val="both"/>
        <w:rPr>
          <w:sz w:val="24"/>
          <w:szCs w:val="24"/>
        </w:rPr>
      </w:pPr>
    </w:p>
    <w:p w14:paraId="1AF085F5" w14:textId="77777777" w:rsidR="005B3CCE" w:rsidRDefault="005B3CCE" w:rsidP="00CD0079">
      <w:pPr>
        <w:widowControl/>
        <w:numPr>
          <w:ilvl w:val="0"/>
          <w:numId w:val="14"/>
        </w:numPr>
        <w:autoSpaceDE/>
        <w:autoSpaceDN/>
        <w:spacing w:line="360" w:lineRule="auto"/>
        <w:jc w:val="both"/>
        <w:rPr>
          <w:sz w:val="24"/>
          <w:szCs w:val="24"/>
        </w:rPr>
      </w:pPr>
      <w:r>
        <w:rPr>
          <w:sz w:val="24"/>
          <w:szCs w:val="24"/>
        </w:rPr>
        <w:t>FOR WEB APPS</w:t>
      </w:r>
    </w:p>
    <w:p w14:paraId="184FD40F" w14:textId="77777777" w:rsidR="005B3CCE" w:rsidRDefault="005B3CCE" w:rsidP="00CD0079">
      <w:pPr>
        <w:spacing w:line="360" w:lineRule="auto"/>
        <w:ind w:left="1440"/>
        <w:jc w:val="both"/>
        <w:rPr>
          <w:sz w:val="24"/>
          <w:szCs w:val="24"/>
        </w:rPr>
      </w:pPr>
      <w:r>
        <w:rPr>
          <w:sz w:val="24"/>
          <w:szCs w:val="24"/>
        </w:rPr>
        <w:t xml:space="preserve">  We have;</w:t>
      </w:r>
    </w:p>
    <w:p w14:paraId="498704F0" w14:textId="77777777" w:rsidR="005B3CCE" w:rsidRDefault="005B3CCE" w:rsidP="00CD0079">
      <w:pPr>
        <w:widowControl/>
        <w:numPr>
          <w:ilvl w:val="0"/>
          <w:numId w:val="17"/>
        </w:numPr>
        <w:autoSpaceDE/>
        <w:autoSpaceDN/>
        <w:spacing w:line="360" w:lineRule="auto"/>
        <w:jc w:val="both"/>
        <w:rPr>
          <w:sz w:val="24"/>
          <w:szCs w:val="24"/>
        </w:rPr>
      </w:pPr>
      <w:r>
        <w:rPr>
          <w:sz w:val="24"/>
          <w:szCs w:val="24"/>
        </w:rPr>
        <w:t>Scala</w:t>
      </w:r>
    </w:p>
    <w:p w14:paraId="5BD53B96" w14:textId="77777777" w:rsidR="005B3CCE" w:rsidRDefault="005B3CCE" w:rsidP="00CD0079">
      <w:pPr>
        <w:spacing w:line="360" w:lineRule="auto"/>
        <w:ind w:left="2160"/>
        <w:jc w:val="both"/>
        <w:rPr>
          <w:sz w:val="24"/>
          <w:szCs w:val="24"/>
        </w:rPr>
      </w:pPr>
      <w:r>
        <w:rPr>
          <w:sz w:val="24"/>
          <w:szCs w:val="24"/>
        </w:rPr>
        <w:t xml:space="preserve">   Scala combines object-oriented and functional programming in one concise, high-level language. Scala’s static types help avoid bugs in really complex applications. </w:t>
      </w:r>
    </w:p>
    <w:p w14:paraId="1E5BBF83" w14:textId="77777777" w:rsidR="005B3CCE" w:rsidRDefault="005B3CCE" w:rsidP="00CD0079">
      <w:pPr>
        <w:widowControl/>
        <w:numPr>
          <w:ilvl w:val="0"/>
          <w:numId w:val="17"/>
        </w:numPr>
        <w:autoSpaceDE/>
        <w:autoSpaceDN/>
        <w:spacing w:line="360" w:lineRule="auto"/>
        <w:jc w:val="both"/>
        <w:rPr>
          <w:sz w:val="24"/>
          <w:szCs w:val="24"/>
        </w:rPr>
      </w:pPr>
      <w:r>
        <w:rPr>
          <w:sz w:val="24"/>
          <w:szCs w:val="24"/>
        </w:rPr>
        <w:t xml:space="preserve">JavaScript </w:t>
      </w:r>
    </w:p>
    <w:p w14:paraId="40CECC26" w14:textId="77777777" w:rsidR="005B3CCE" w:rsidRDefault="005B3CCE" w:rsidP="00CD0079">
      <w:pPr>
        <w:spacing w:line="360" w:lineRule="auto"/>
        <w:ind w:left="2160"/>
        <w:jc w:val="both"/>
        <w:rPr>
          <w:sz w:val="24"/>
          <w:szCs w:val="24"/>
        </w:rPr>
      </w:pPr>
      <w:r>
        <w:rPr>
          <w:sz w:val="24"/>
          <w:szCs w:val="24"/>
        </w:rPr>
        <w:t xml:space="preserve">       This one is an interface language used for creating and developing websites, desktop applications, and games. JavaScript works in all browsers and can work with programs that are not hosted on the Internet.</w:t>
      </w:r>
    </w:p>
    <w:p w14:paraId="587A9330" w14:textId="77777777" w:rsidR="005B3CCE" w:rsidRDefault="005B3CCE" w:rsidP="00CD0079">
      <w:pPr>
        <w:spacing w:line="360" w:lineRule="auto"/>
        <w:ind w:left="720"/>
        <w:jc w:val="both"/>
        <w:rPr>
          <w:sz w:val="24"/>
          <w:szCs w:val="24"/>
        </w:rPr>
      </w:pPr>
    </w:p>
    <w:p w14:paraId="716D79EB" w14:textId="77777777" w:rsidR="005B3CCE" w:rsidRDefault="005B3CCE" w:rsidP="00CD0079">
      <w:pPr>
        <w:widowControl/>
        <w:numPr>
          <w:ilvl w:val="0"/>
          <w:numId w:val="8"/>
        </w:numPr>
        <w:autoSpaceDE/>
        <w:autoSpaceDN/>
        <w:spacing w:line="360" w:lineRule="auto"/>
        <w:jc w:val="both"/>
        <w:rPr>
          <w:sz w:val="28"/>
          <w:szCs w:val="28"/>
        </w:rPr>
      </w:pPr>
      <w:r>
        <w:rPr>
          <w:sz w:val="28"/>
          <w:szCs w:val="28"/>
        </w:rPr>
        <w:t>REVIEW OF MOBILE APP DEVELOPMENT FRAMEWORKS</w:t>
      </w:r>
    </w:p>
    <w:p w14:paraId="0FEB1247" w14:textId="77777777" w:rsidR="005B3CCE" w:rsidRDefault="005B3CCE" w:rsidP="00CD0079">
      <w:pPr>
        <w:spacing w:line="360" w:lineRule="auto"/>
        <w:ind w:left="720"/>
        <w:jc w:val="both"/>
        <w:rPr>
          <w:sz w:val="24"/>
          <w:szCs w:val="24"/>
        </w:rPr>
      </w:pPr>
      <w:r>
        <w:rPr>
          <w:sz w:val="24"/>
          <w:szCs w:val="24"/>
        </w:rPr>
        <w:t xml:space="preserve">         A mobile app development framework is a software framework that allows mobile app developers to build their applications. They are templates or fundamental structures that facilitate the work of developers as they build and optimize apps. Benefits of working within these rule-based templates or frameworks, it means developers are restricted in a way that helps them avoid making time-consuming programming errors so they can work faster and more efficiently.</w:t>
      </w:r>
    </w:p>
    <w:p w14:paraId="4828E278" w14:textId="77777777" w:rsidR="005B3CCE" w:rsidRDefault="005B3CCE" w:rsidP="00CD0079">
      <w:pPr>
        <w:spacing w:line="360" w:lineRule="auto"/>
        <w:ind w:left="720"/>
        <w:jc w:val="both"/>
        <w:rPr>
          <w:sz w:val="24"/>
          <w:szCs w:val="24"/>
        </w:rPr>
      </w:pPr>
    </w:p>
    <w:p w14:paraId="6384E3AB" w14:textId="77777777" w:rsidR="005B3CCE" w:rsidRDefault="005B3CCE" w:rsidP="00CD0079">
      <w:pPr>
        <w:widowControl/>
        <w:numPr>
          <w:ilvl w:val="0"/>
          <w:numId w:val="18"/>
        </w:numPr>
        <w:autoSpaceDE/>
        <w:autoSpaceDN/>
        <w:spacing w:line="360" w:lineRule="auto"/>
        <w:jc w:val="both"/>
        <w:rPr>
          <w:sz w:val="24"/>
          <w:szCs w:val="24"/>
        </w:rPr>
      </w:pPr>
      <w:r>
        <w:rPr>
          <w:sz w:val="24"/>
          <w:szCs w:val="24"/>
        </w:rPr>
        <w:t>FLUTTER MOBILE APP DEVELOPMENT FRAMEWORK</w:t>
      </w:r>
    </w:p>
    <w:p w14:paraId="7C1EFB4C" w14:textId="77777777" w:rsidR="005B3CCE" w:rsidRDefault="005B3CCE" w:rsidP="00CD0079">
      <w:pPr>
        <w:spacing w:line="360" w:lineRule="auto"/>
        <w:ind w:left="1440"/>
        <w:jc w:val="both"/>
        <w:rPr>
          <w:sz w:val="24"/>
          <w:szCs w:val="24"/>
        </w:rPr>
      </w:pPr>
      <w:r>
        <w:rPr>
          <w:sz w:val="24"/>
          <w:szCs w:val="24"/>
        </w:rPr>
        <w:t xml:space="preserve">         Created by Google, it is a completely free and open-source mobile UI framework. It is one of the best mobile app development </w:t>
      </w:r>
      <w:proofErr w:type="gramStart"/>
      <w:r>
        <w:rPr>
          <w:sz w:val="24"/>
          <w:szCs w:val="24"/>
        </w:rPr>
        <w:t>platform</w:t>
      </w:r>
      <w:proofErr w:type="gramEnd"/>
      <w:r>
        <w:rPr>
          <w:sz w:val="24"/>
          <w:szCs w:val="24"/>
        </w:rPr>
        <w:t>. The good thing about flutter is that you don’t have to write two separate codes, you can write one code and it will work for both Android and IOS.</w:t>
      </w:r>
    </w:p>
    <w:p w14:paraId="4B9B8D31" w14:textId="77777777" w:rsidR="005B3CCE" w:rsidRDefault="005B3CCE" w:rsidP="00CD0079">
      <w:pPr>
        <w:widowControl/>
        <w:numPr>
          <w:ilvl w:val="0"/>
          <w:numId w:val="19"/>
        </w:numPr>
        <w:autoSpaceDE/>
        <w:autoSpaceDN/>
        <w:spacing w:line="360" w:lineRule="auto"/>
        <w:jc w:val="both"/>
        <w:rPr>
          <w:sz w:val="24"/>
          <w:szCs w:val="24"/>
        </w:rPr>
      </w:pPr>
      <w:r>
        <w:rPr>
          <w:sz w:val="24"/>
          <w:szCs w:val="24"/>
        </w:rPr>
        <w:t>Benefits</w:t>
      </w:r>
    </w:p>
    <w:p w14:paraId="298470EF" w14:textId="77777777" w:rsidR="005B3CCE" w:rsidRDefault="005B3CCE" w:rsidP="00CD0079">
      <w:pPr>
        <w:spacing w:line="360" w:lineRule="auto"/>
        <w:ind w:left="2160"/>
        <w:jc w:val="both"/>
        <w:rPr>
          <w:sz w:val="24"/>
          <w:szCs w:val="24"/>
        </w:rPr>
      </w:pPr>
      <w:r>
        <w:rPr>
          <w:sz w:val="24"/>
          <w:szCs w:val="24"/>
        </w:rPr>
        <w:t xml:space="preserve"> - It is easier to use</w:t>
      </w:r>
    </w:p>
    <w:p w14:paraId="58ED5C63" w14:textId="77777777" w:rsidR="005B3CCE" w:rsidRDefault="005B3CCE" w:rsidP="00CD0079">
      <w:pPr>
        <w:spacing w:line="360" w:lineRule="auto"/>
        <w:ind w:left="2160"/>
        <w:jc w:val="both"/>
        <w:rPr>
          <w:sz w:val="24"/>
          <w:szCs w:val="24"/>
        </w:rPr>
      </w:pPr>
      <w:r>
        <w:rPr>
          <w:sz w:val="24"/>
          <w:szCs w:val="24"/>
        </w:rPr>
        <w:t xml:space="preserve">- Flutter allows you to create an Android and IOS application with one </w:t>
      </w:r>
      <w:r>
        <w:rPr>
          <w:sz w:val="24"/>
          <w:szCs w:val="24"/>
        </w:rPr>
        <w:lastRenderedPageBreak/>
        <w:t>codebase.</w:t>
      </w:r>
    </w:p>
    <w:p w14:paraId="24FE1A75" w14:textId="77777777" w:rsidR="005B3CCE" w:rsidRDefault="005B3CCE" w:rsidP="00CD0079">
      <w:pPr>
        <w:spacing w:line="360" w:lineRule="auto"/>
        <w:ind w:left="2160"/>
        <w:jc w:val="both"/>
        <w:rPr>
          <w:sz w:val="24"/>
          <w:szCs w:val="24"/>
        </w:rPr>
      </w:pPr>
      <w:r>
        <w:rPr>
          <w:sz w:val="24"/>
          <w:szCs w:val="24"/>
        </w:rPr>
        <w:t>- Saves time and decreases cost.</w:t>
      </w:r>
    </w:p>
    <w:p w14:paraId="4349C1D6" w14:textId="77777777" w:rsidR="005B3CCE" w:rsidRDefault="005B3CCE" w:rsidP="00CD0079">
      <w:pPr>
        <w:spacing w:line="360" w:lineRule="auto"/>
        <w:ind w:left="2160"/>
        <w:jc w:val="both"/>
        <w:rPr>
          <w:sz w:val="24"/>
          <w:szCs w:val="24"/>
        </w:rPr>
      </w:pPr>
      <w:r>
        <w:rPr>
          <w:sz w:val="24"/>
          <w:szCs w:val="24"/>
        </w:rPr>
        <w:t xml:space="preserve">- Has built in functionalities to make your work easy </w:t>
      </w:r>
      <w:r w:rsidR="00286EFD">
        <w:rPr>
          <w:sz w:val="24"/>
          <w:szCs w:val="24"/>
        </w:rPr>
        <w:t>and build the best mobile apps.</w:t>
      </w:r>
    </w:p>
    <w:p w14:paraId="7F9E0595" w14:textId="77777777" w:rsidR="005B3CCE" w:rsidRDefault="005B3CCE" w:rsidP="00CD0079">
      <w:pPr>
        <w:spacing w:line="360" w:lineRule="auto"/>
        <w:ind w:left="1440"/>
        <w:jc w:val="both"/>
        <w:rPr>
          <w:sz w:val="24"/>
          <w:szCs w:val="24"/>
        </w:rPr>
      </w:pPr>
    </w:p>
    <w:p w14:paraId="6C4912F9" w14:textId="77777777" w:rsidR="005B3CCE" w:rsidRDefault="005B3CCE" w:rsidP="00CD0079">
      <w:pPr>
        <w:widowControl/>
        <w:numPr>
          <w:ilvl w:val="0"/>
          <w:numId w:val="18"/>
        </w:numPr>
        <w:autoSpaceDE/>
        <w:autoSpaceDN/>
        <w:spacing w:line="360" w:lineRule="auto"/>
        <w:jc w:val="both"/>
        <w:rPr>
          <w:sz w:val="24"/>
          <w:szCs w:val="24"/>
        </w:rPr>
      </w:pPr>
      <w:r>
        <w:rPr>
          <w:sz w:val="24"/>
          <w:szCs w:val="24"/>
        </w:rPr>
        <w:t>XAMARIN MOBILE APP DEVELOPMENT FRAMEWORK</w:t>
      </w:r>
    </w:p>
    <w:p w14:paraId="4A69BF63" w14:textId="77777777" w:rsidR="005B3CCE" w:rsidRDefault="005B3CCE" w:rsidP="00CD0079">
      <w:pPr>
        <w:spacing w:line="360" w:lineRule="auto"/>
        <w:ind w:left="1440"/>
        <w:jc w:val="both"/>
        <w:rPr>
          <w:sz w:val="24"/>
          <w:szCs w:val="24"/>
        </w:rPr>
      </w:pPr>
      <w:r>
        <w:rPr>
          <w:sz w:val="24"/>
          <w:szCs w:val="24"/>
        </w:rPr>
        <w:t xml:space="preserve">       XAMARIN is an open source framework created by Microsoft for development of native and good-performance Android and iOS apps. It is one of the best in the market.</w:t>
      </w:r>
    </w:p>
    <w:p w14:paraId="55E00637" w14:textId="77777777" w:rsidR="005B3CCE" w:rsidRDefault="005B3CCE" w:rsidP="00CD0079">
      <w:pPr>
        <w:widowControl/>
        <w:numPr>
          <w:ilvl w:val="0"/>
          <w:numId w:val="20"/>
        </w:numPr>
        <w:autoSpaceDE/>
        <w:autoSpaceDN/>
        <w:spacing w:line="360" w:lineRule="auto"/>
        <w:jc w:val="both"/>
        <w:rPr>
          <w:sz w:val="24"/>
          <w:szCs w:val="24"/>
        </w:rPr>
      </w:pPr>
      <w:r>
        <w:rPr>
          <w:sz w:val="24"/>
          <w:szCs w:val="24"/>
        </w:rPr>
        <w:t>Benefits</w:t>
      </w:r>
    </w:p>
    <w:p w14:paraId="0E5B503D" w14:textId="77777777" w:rsidR="005B3CCE" w:rsidRDefault="005B3CCE" w:rsidP="00CD0079">
      <w:pPr>
        <w:spacing w:line="360" w:lineRule="auto"/>
        <w:ind w:left="2160"/>
        <w:jc w:val="both"/>
        <w:rPr>
          <w:sz w:val="24"/>
          <w:szCs w:val="24"/>
        </w:rPr>
      </w:pPr>
      <w:r>
        <w:rPr>
          <w:sz w:val="24"/>
          <w:szCs w:val="24"/>
        </w:rPr>
        <w:t>-Xamarin provides one code for all platforms.</w:t>
      </w:r>
    </w:p>
    <w:p w14:paraId="6021E8FC" w14:textId="77777777" w:rsidR="005B3CCE" w:rsidRDefault="005B3CCE" w:rsidP="00CD0079">
      <w:pPr>
        <w:spacing w:line="360" w:lineRule="auto"/>
        <w:ind w:left="2160"/>
        <w:jc w:val="both"/>
        <w:rPr>
          <w:sz w:val="24"/>
          <w:szCs w:val="24"/>
        </w:rPr>
      </w:pPr>
      <w:r>
        <w:rPr>
          <w:sz w:val="24"/>
          <w:szCs w:val="24"/>
        </w:rPr>
        <w:t>- Its performance is improved daily to completely match the standard of native application development.</w:t>
      </w:r>
    </w:p>
    <w:p w14:paraId="0FF3E790" w14:textId="77777777" w:rsidR="005B3CCE" w:rsidRDefault="005B3CCE" w:rsidP="00CD0079">
      <w:pPr>
        <w:spacing w:line="360" w:lineRule="auto"/>
        <w:jc w:val="both"/>
        <w:rPr>
          <w:sz w:val="24"/>
          <w:szCs w:val="24"/>
        </w:rPr>
      </w:pPr>
    </w:p>
    <w:p w14:paraId="1B0734E4" w14:textId="77777777" w:rsidR="005B3CCE" w:rsidRDefault="005B3CCE" w:rsidP="00CD0079">
      <w:pPr>
        <w:widowControl/>
        <w:numPr>
          <w:ilvl w:val="0"/>
          <w:numId w:val="18"/>
        </w:numPr>
        <w:autoSpaceDE/>
        <w:autoSpaceDN/>
        <w:spacing w:line="360" w:lineRule="auto"/>
        <w:jc w:val="both"/>
        <w:rPr>
          <w:sz w:val="24"/>
          <w:szCs w:val="24"/>
        </w:rPr>
      </w:pPr>
      <w:r>
        <w:rPr>
          <w:sz w:val="24"/>
          <w:szCs w:val="24"/>
        </w:rPr>
        <w:t>IONIC MOBILE APP DEVELOPMENT FRAMEWORK</w:t>
      </w:r>
    </w:p>
    <w:p w14:paraId="7E84BD6E" w14:textId="77777777" w:rsidR="005B3CCE" w:rsidRDefault="005B3CCE" w:rsidP="00CD0079">
      <w:pPr>
        <w:spacing w:line="360" w:lineRule="auto"/>
        <w:ind w:left="1440"/>
        <w:jc w:val="both"/>
        <w:rPr>
          <w:sz w:val="24"/>
          <w:szCs w:val="24"/>
        </w:rPr>
      </w:pPr>
      <w:r>
        <w:rPr>
          <w:sz w:val="24"/>
          <w:szCs w:val="24"/>
        </w:rPr>
        <w:t xml:space="preserve">          Ionic is an open-source framework that allows developers to build iOS and Android apps for flawless mobile performance. Developers can build a strong and well-featured native application with the help of this framework. Developers can use various UI elements like forms, navigation menus, filters, views, and actions sheets in the application design which are the most significant features of Ionic. It is a complete platform that allows developers to create PWAs      (P</w:t>
      </w:r>
      <w:r w:rsidR="00C96CAA">
        <w:rPr>
          <w:sz w:val="24"/>
          <w:szCs w:val="24"/>
        </w:rPr>
        <w:t>rogressive Web Apps</w:t>
      </w:r>
      <w:r>
        <w:rPr>
          <w:sz w:val="24"/>
          <w:szCs w:val="24"/>
        </w:rPr>
        <w:t>), cross-platform, and hybrid mobile applications.</w:t>
      </w:r>
    </w:p>
    <w:p w14:paraId="4564246A" w14:textId="77777777" w:rsidR="005B3CCE" w:rsidRDefault="005B3CCE" w:rsidP="00CD0079">
      <w:pPr>
        <w:widowControl/>
        <w:numPr>
          <w:ilvl w:val="0"/>
          <w:numId w:val="21"/>
        </w:numPr>
        <w:autoSpaceDE/>
        <w:autoSpaceDN/>
        <w:spacing w:line="360" w:lineRule="auto"/>
        <w:jc w:val="both"/>
        <w:rPr>
          <w:sz w:val="24"/>
          <w:szCs w:val="24"/>
        </w:rPr>
      </w:pPr>
      <w:r>
        <w:rPr>
          <w:sz w:val="24"/>
          <w:szCs w:val="24"/>
        </w:rPr>
        <w:t>Benefits</w:t>
      </w:r>
    </w:p>
    <w:p w14:paraId="2DD5CF4D" w14:textId="77777777" w:rsidR="005B3CCE" w:rsidRDefault="005B3CCE" w:rsidP="00CD0079">
      <w:pPr>
        <w:spacing w:line="360" w:lineRule="auto"/>
        <w:ind w:left="2160"/>
        <w:jc w:val="both"/>
        <w:rPr>
          <w:sz w:val="24"/>
          <w:szCs w:val="24"/>
        </w:rPr>
      </w:pPr>
      <w:r>
        <w:rPr>
          <w:sz w:val="24"/>
          <w:szCs w:val="24"/>
        </w:rPr>
        <w:t>- You can create mobile apps by using any front-end framework you want</w:t>
      </w:r>
    </w:p>
    <w:p w14:paraId="7E7E79D0" w14:textId="77777777" w:rsidR="005B3CCE" w:rsidRDefault="005B3CCE" w:rsidP="00CD0079">
      <w:pPr>
        <w:spacing w:line="360" w:lineRule="auto"/>
        <w:ind w:left="2160"/>
        <w:jc w:val="both"/>
        <w:rPr>
          <w:sz w:val="24"/>
          <w:szCs w:val="24"/>
        </w:rPr>
      </w:pPr>
      <w:r>
        <w:rPr>
          <w:sz w:val="24"/>
          <w:szCs w:val="24"/>
        </w:rPr>
        <w:t>- It is great for beginners because it allows you to create mobile applications if you know HTML, CSS, and JavaScript.</w:t>
      </w:r>
    </w:p>
    <w:p w14:paraId="55140D48" w14:textId="77777777" w:rsidR="005B3CCE" w:rsidRDefault="005B3CCE" w:rsidP="00CD0079">
      <w:pPr>
        <w:spacing w:line="360" w:lineRule="auto"/>
        <w:ind w:left="1440"/>
        <w:jc w:val="both"/>
        <w:rPr>
          <w:sz w:val="24"/>
          <w:szCs w:val="24"/>
        </w:rPr>
      </w:pPr>
    </w:p>
    <w:p w14:paraId="7D4E7292" w14:textId="77777777" w:rsidR="005B3CCE" w:rsidRDefault="005B3CCE" w:rsidP="00CD0079">
      <w:pPr>
        <w:widowControl/>
        <w:numPr>
          <w:ilvl w:val="0"/>
          <w:numId w:val="18"/>
        </w:numPr>
        <w:autoSpaceDE/>
        <w:autoSpaceDN/>
        <w:spacing w:line="360" w:lineRule="auto"/>
        <w:jc w:val="both"/>
        <w:rPr>
          <w:sz w:val="24"/>
          <w:szCs w:val="24"/>
        </w:rPr>
      </w:pPr>
      <w:r>
        <w:rPr>
          <w:sz w:val="24"/>
          <w:szCs w:val="24"/>
        </w:rPr>
        <w:t>REACT NATIVE MOBILE APP DEVELOPMENT FRAMEWORK</w:t>
      </w:r>
    </w:p>
    <w:p w14:paraId="458E4F10" w14:textId="77777777" w:rsidR="005B3CCE" w:rsidRDefault="005B3CCE" w:rsidP="00CD0079">
      <w:pPr>
        <w:spacing w:line="360" w:lineRule="auto"/>
        <w:ind w:left="1440"/>
        <w:jc w:val="both"/>
        <w:rPr>
          <w:sz w:val="24"/>
          <w:szCs w:val="24"/>
        </w:rPr>
      </w:pPr>
      <w:r>
        <w:rPr>
          <w:sz w:val="24"/>
          <w:szCs w:val="24"/>
        </w:rPr>
        <w:t xml:space="preserve">      React Native is an open source mobile app development </w:t>
      </w:r>
      <w:proofErr w:type="spellStart"/>
      <w:r>
        <w:rPr>
          <w:sz w:val="24"/>
          <w:szCs w:val="24"/>
        </w:rPr>
        <w:t>javascript</w:t>
      </w:r>
      <w:proofErr w:type="spellEnd"/>
      <w:r>
        <w:rPr>
          <w:sz w:val="24"/>
          <w:szCs w:val="24"/>
        </w:rPr>
        <w:t xml:space="preserve"> framework created by Facebook.</w:t>
      </w:r>
    </w:p>
    <w:p w14:paraId="7F7BF4BF" w14:textId="77777777" w:rsidR="005B3CCE" w:rsidRDefault="005B3CCE" w:rsidP="00CD0079">
      <w:pPr>
        <w:widowControl/>
        <w:numPr>
          <w:ilvl w:val="0"/>
          <w:numId w:val="22"/>
        </w:numPr>
        <w:autoSpaceDE/>
        <w:autoSpaceDN/>
        <w:spacing w:line="360" w:lineRule="auto"/>
        <w:jc w:val="both"/>
        <w:rPr>
          <w:sz w:val="24"/>
          <w:szCs w:val="24"/>
        </w:rPr>
      </w:pPr>
      <w:r>
        <w:rPr>
          <w:sz w:val="24"/>
          <w:szCs w:val="24"/>
        </w:rPr>
        <w:t>Benefits</w:t>
      </w:r>
    </w:p>
    <w:p w14:paraId="51693EB8" w14:textId="77777777" w:rsidR="005B3CCE" w:rsidRDefault="005B3CCE" w:rsidP="00CD0079">
      <w:pPr>
        <w:spacing w:line="360" w:lineRule="auto"/>
        <w:ind w:left="2160"/>
        <w:jc w:val="both"/>
        <w:rPr>
          <w:sz w:val="24"/>
          <w:szCs w:val="24"/>
        </w:rPr>
      </w:pPr>
      <w:r>
        <w:rPr>
          <w:sz w:val="24"/>
          <w:szCs w:val="24"/>
        </w:rPr>
        <w:lastRenderedPageBreak/>
        <w:t xml:space="preserve">- Currently, React Native is preferred by a lot of companies as a solution because one can easily write all of the code in </w:t>
      </w:r>
      <w:proofErr w:type="spellStart"/>
      <w:r>
        <w:rPr>
          <w:sz w:val="24"/>
          <w:szCs w:val="24"/>
        </w:rPr>
        <w:t>Javascript</w:t>
      </w:r>
      <w:proofErr w:type="spellEnd"/>
      <w:r>
        <w:rPr>
          <w:sz w:val="24"/>
          <w:szCs w:val="24"/>
        </w:rPr>
        <w:t xml:space="preserve"> and share it on Android and iOS.</w:t>
      </w:r>
    </w:p>
    <w:p w14:paraId="4D97F215" w14:textId="77777777" w:rsidR="005B3CCE" w:rsidRDefault="005B3CCE" w:rsidP="00CD0079">
      <w:pPr>
        <w:spacing w:line="360" w:lineRule="auto"/>
        <w:ind w:left="2160"/>
        <w:jc w:val="both"/>
        <w:rPr>
          <w:sz w:val="24"/>
          <w:szCs w:val="24"/>
        </w:rPr>
      </w:pPr>
      <w:r>
        <w:rPr>
          <w:sz w:val="24"/>
          <w:szCs w:val="24"/>
        </w:rPr>
        <w:t>- It is one of the best frameworks</w:t>
      </w:r>
    </w:p>
    <w:p w14:paraId="592EF648" w14:textId="77777777" w:rsidR="005B3CCE" w:rsidRDefault="005B3CCE" w:rsidP="00CD0079">
      <w:pPr>
        <w:spacing w:line="360" w:lineRule="auto"/>
        <w:ind w:left="2160"/>
        <w:jc w:val="both"/>
        <w:rPr>
          <w:sz w:val="24"/>
          <w:szCs w:val="24"/>
        </w:rPr>
      </w:pPr>
      <w:r>
        <w:rPr>
          <w:sz w:val="24"/>
          <w:szCs w:val="24"/>
        </w:rPr>
        <w:t>- Developers who use React Native, they don’t have to create separate codes for different platforms as JavaScript can be used for both Android and iOS platforms</w:t>
      </w:r>
    </w:p>
    <w:p w14:paraId="79AAFC26" w14:textId="77777777" w:rsidR="005B3CCE" w:rsidRDefault="005B3CCE" w:rsidP="00CD0079">
      <w:pPr>
        <w:spacing w:line="360" w:lineRule="auto"/>
        <w:ind w:left="2160"/>
        <w:jc w:val="both"/>
        <w:rPr>
          <w:sz w:val="24"/>
          <w:szCs w:val="24"/>
        </w:rPr>
      </w:pPr>
      <w:r>
        <w:rPr>
          <w:sz w:val="24"/>
          <w:szCs w:val="24"/>
        </w:rPr>
        <w:t>- It is efficient and cost less</w:t>
      </w:r>
    </w:p>
    <w:p w14:paraId="2F982F66" w14:textId="77777777" w:rsidR="005B3CCE" w:rsidRDefault="005B3CCE" w:rsidP="00CD0079">
      <w:pPr>
        <w:spacing w:line="360" w:lineRule="auto"/>
        <w:ind w:left="2160"/>
        <w:jc w:val="both"/>
        <w:rPr>
          <w:sz w:val="24"/>
          <w:szCs w:val="24"/>
        </w:rPr>
      </w:pPr>
      <w:r>
        <w:rPr>
          <w:sz w:val="24"/>
          <w:szCs w:val="24"/>
        </w:rPr>
        <w:t>- React Native upgrades regularly to stay at the top of all mobile app development frameworks and this is the reason for its popularity.</w:t>
      </w:r>
    </w:p>
    <w:p w14:paraId="7C5F1D9D" w14:textId="77777777" w:rsidR="005B3CCE" w:rsidRDefault="005B3CCE" w:rsidP="00CD0079">
      <w:pPr>
        <w:spacing w:line="360" w:lineRule="auto"/>
        <w:ind w:left="1440"/>
        <w:jc w:val="both"/>
        <w:rPr>
          <w:sz w:val="24"/>
          <w:szCs w:val="24"/>
        </w:rPr>
      </w:pPr>
    </w:p>
    <w:p w14:paraId="68000DC3" w14:textId="77777777" w:rsidR="005B3CCE" w:rsidRDefault="005B3CCE" w:rsidP="00CD0079">
      <w:pPr>
        <w:widowControl/>
        <w:numPr>
          <w:ilvl w:val="0"/>
          <w:numId w:val="18"/>
        </w:numPr>
        <w:autoSpaceDE/>
        <w:autoSpaceDN/>
        <w:spacing w:line="360" w:lineRule="auto"/>
        <w:jc w:val="both"/>
        <w:rPr>
          <w:sz w:val="24"/>
          <w:szCs w:val="24"/>
        </w:rPr>
      </w:pPr>
      <w:r>
        <w:rPr>
          <w:sz w:val="24"/>
          <w:szCs w:val="24"/>
        </w:rPr>
        <w:t>APACHE CORDOVA MOBILE APP DEVELOPMENT FRAMEWORK</w:t>
      </w:r>
    </w:p>
    <w:p w14:paraId="651CEA3F" w14:textId="77777777" w:rsidR="005B3CCE" w:rsidRDefault="005B3CCE" w:rsidP="00CD0079">
      <w:pPr>
        <w:spacing w:line="360" w:lineRule="auto"/>
        <w:ind w:left="1440"/>
        <w:jc w:val="both"/>
        <w:rPr>
          <w:sz w:val="24"/>
          <w:szCs w:val="24"/>
        </w:rPr>
      </w:pPr>
      <w:r>
        <w:rPr>
          <w:sz w:val="24"/>
          <w:szCs w:val="24"/>
        </w:rPr>
        <w:t xml:space="preserve">         It is one of the best develop-friendly app development frameworks and uses CSS3, JavaScript, and HTML5 for the creation of mobile applications. Its plugins enable developers to access the hardware capabilities of devices like Cameras, GPS, and accelerometers for the delivery of a native-like app experience.</w:t>
      </w:r>
    </w:p>
    <w:p w14:paraId="21536F1F" w14:textId="77777777" w:rsidR="005B3CCE" w:rsidRDefault="005B3CCE" w:rsidP="00CD0079">
      <w:pPr>
        <w:widowControl/>
        <w:numPr>
          <w:ilvl w:val="0"/>
          <w:numId w:val="23"/>
        </w:numPr>
        <w:autoSpaceDE/>
        <w:autoSpaceDN/>
        <w:spacing w:line="360" w:lineRule="auto"/>
        <w:jc w:val="both"/>
        <w:rPr>
          <w:sz w:val="24"/>
          <w:szCs w:val="24"/>
        </w:rPr>
      </w:pPr>
      <w:r>
        <w:rPr>
          <w:sz w:val="24"/>
          <w:szCs w:val="24"/>
        </w:rPr>
        <w:t>Benefits</w:t>
      </w:r>
    </w:p>
    <w:p w14:paraId="18DAB1E2" w14:textId="77777777" w:rsidR="005B3CCE" w:rsidRDefault="005B3CCE" w:rsidP="00CD0079">
      <w:pPr>
        <w:spacing w:line="360" w:lineRule="auto"/>
        <w:ind w:left="2160"/>
        <w:jc w:val="both"/>
        <w:rPr>
          <w:sz w:val="24"/>
          <w:szCs w:val="24"/>
        </w:rPr>
      </w:pPr>
      <w:r>
        <w:rPr>
          <w:sz w:val="24"/>
          <w:szCs w:val="24"/>
        </w:rPr>
        <w:t>- It is great for Hybrid applications as it can make Hybrid development easy and super fun.</w:t>
      </w:r>
    </w:p>
    <w:p w14:paraId="18E6F8BB" w14:textId="77777777" w:rsidR="005B3CCE" w:rsidRDefault="005B3CCE" w:rsidP="00CD0079">
      <w:pPr>
        <w:spacing w:line="360" w:lineRule="auto"/>
        <w:ind w:left="2160"/>
        <w:jc w:val="both"/>
        <w:rPr>
          <w:sz w:val="24"/>
          <w:szCs w:val="24"/>
        </w:rPr>
      </w:pPr>
      <w:r>
        <w:rPr>
          <w:sz w:val="24"/>
          <w:szCs w:val="24"/>
        </w:rPr>
        <w:t>- It is not just an HTML application that runs in a browser, it lets you write native plugins that work with all supported platforms</w:t>
      </w:r>
    </w:p>
    <w:p w14:paraId="6FE0D84D" w14:textId="77777777" w:rsidR="005B3CCE" w:rsidRDefault="005B3CCE" w:rsidP="00CD0079">
      <w:pPr>
        <w:spacing w:line="360" w:lineRule="auto"/>
        <w:ind w:left="1440"/>
        <w:jc w:val="both"/>
        <w:rPr>
          <w:sz w:val="24"/>
          <w:szCs w:val="24"/>
        </w:rPr>
      </w:pPr>
    </w:p>
    <w:p w14:paraId="1FD6EEEC" w14:textId="77777777" w:rsidR="005B3CCE" w:rsidRDefault="005B3CCE" w:rsidP="00CD0079">
      <w:pPr>
        <w:widowControl/>
        <w:numPr>
          <w:ilvl w:val="0"/>
          <w:numId w:val="18"/>
        </w:numPr>
        <w:autoSpaceDE/>
        <w:autoSpaceDN/>
        <w:spacing w:line="360" w:lineRule="auto"/>
        <w:jc w:val="both"/>
        <w:rPr>
          <w:sz w:val="24"/>
          <w:szCs w:val="24"/>
        </w:rPr>
      </w:pPr>
      <w:r>
        <w:rPr>
          <w:sz w:val="24"/>
          <w:szCs w:val="24"/>
        </w:rPr>
        <w:t>NATIVE SCRIPTS</w:t>
      </w:r>
    </w:p>
    <w:p w14:paraId="13988B69" w14:textId="77777777" w:rsidR="005B3CCE" w:rsidRDefault="005B3CCE" w:rsidP="00CD0079">
      <w:pPr>
        <w:spacing w:line="360" w:lineRule="auto"/>
        <w:ind w:left="1440"/>
        <w:jc w:val="both"/>
        <w:rPr>
          <w:sz w:val="24"/>
          <w:szCs w:val="24"/>
        </w:rPr>
      </w:pPr>
      <w:r>
        <w:rPr>
          <w:sz w:val="24"/>
          <w:szCs w:val="24"/>
        </w:rPr>
        <w:t xml:space="preserve">         It is an open-source framework to create native mobile applications empowered with Angular, Typescript, JavaScript, CSS, and Vue.js.</w:t>
      </w:r>
    </w:p>
    <w:p w14:paraId="5E28ED0C" w14:textId="77777777" w:rsidR="005B3CCE" w:rsidRDefault="005B3CCE" w:rsidP="00CD0079">
      <w:pPr>
        <w:widowControl/>
        <w:numPr>
          <w:ilvl w:val="0"/>
          <w:numId w:val="24"/>
        </w:numPr>
        <w:autoSpaceDE/>
        <w:autoSpaceDN/>
        <w:spacing w:line="360" w:lineRule="auto"/>
        <w:jc w:val="both"/>
        <w:rPr>
          <w:sz w:val="24"/>
          <w:szCs w:val="24"/>
        </w:rPr>
      </w:pPr>
      <w:r>
        <w:rPr>
          <w:sz w:val="24"/>
          <w:szCs w:val="24"/>
        </w:rPr>
        <w:t>Benefits</w:t>
      </w:r>
    </w:p>
    <w:p w14:paraId="631ABE26" w14:textId="77777777" w:rsidR="005B3CCE" w:rsidRDefault="005B3CCE" w:rsidP="00CD0079">
      <w:pPr>
        <w:spacing w:line="360" w:lineRule="auto"/>
        <w:ind w:left="2160"/>
        <w:jc w:val="both"/>
        <w:rPr>
          <w:sz w:val="24"/>
          <w:szCs w:val="24"/>
        </w:rPr>
      </w:pPr>
      <w:r>
        <w:rPr>
          <w:sz w:val="24"/>
          <w:szCs w:val="24"/>
        </w:rPr>
        <w:t>- Native Script is a preferable framework to reduce the code and time of the app loads on the system.</w:t>
      </w:r>
    </w:p>
    <w:p w14:paraId="13FD9B03" w14:textId="77777777" w:rsidR="005B3CCE" w:rsidRDefault="005B3CCE" w:rsidP="00CD0079">
      <w:pPr>
        <w:spacing w:line="360" w:lineRule="auto"/>
        <w:ind w:left="2160"/>
        <w:jc w:val="both"/>
        <w:rPr>
          <w:sz w:val="24"/>
          <w:szCs w:val="24"/>
        </w:rPr>
      </w:pPr>
      <w:r>
        <w:rPr>
          <w:sz w:val="24"/>
          <w:szCs w:val="24"/>
        </w:rPr>
        <w:t>- Many leading companies love using Native Scripts for its strong web empowerment Platform</w:t>
      </w:r>
    </w:p>
    <w:p w14:paraId="03308874" w14:textId="77777777" w:rsidR="005B3CCE" w:rsidRDefault="005B3CCE" w:rsidP="00CD0079">
      <w:pPr>
        <w:spacing w:line="360" w:lineRule="auto"/>
        <w:ind w:left="2160"/>
        <w:jc w:val="both"/>
        <w:rPr>
          <w:sz w:val="24"/>
          <w:szCs w:val="24"/>
        </w:rPr>
      </w:pPr>
      <w:r>
        <w:rPr>
          <w:sz w:val="24"/>
          <w:szCs w:val="24"/>
        </w:rPr>
        <w:t>- Full direct access to Android &amp; iOS APIs</w:t>
      </w:r>
    </w:p>
    <w:p w14:paraId="77EF6CC1" w14:textId="77777777" w:rsidR="005B3CCE" w:rsidRDefault="005B3CCE" w:rsidP="00CD0079">
      <w:pPr>
        <w:spacing w:line="360" w:lineRule="auto"/>
        <w:jc w:val="both"/>
        <w:rPr>
          <w:sz w:val="24"/>
          <w:szCs w:val="24"/>
        </w:rPr>
      </w:pPr>
    </w:p>
    <w:p w14:paraId="372C252C" w14:textId="77777777" w:rsidR="005B3CCE" w:rsidRDefault="005B3CCE" w:rsidP="00CD0079">
      <w:pPr>
        <w:spacing w:line="360" w:lineRule="auto"/>
        <w:jc w:val="both"/>
        <w:rPr>
          <w:sz w:val="24"/>
          <w:szCs w:val="24"/>
        </w:rPr>
      </w:pPr>
    </w:p>
    <w:p w14:paraId="339AD989" w14:textId="77777777" w:rsidR="005B3CCE" w:rsidRPr="00C96CAA" w:rsidRDefault="005B3CCE" w:rsidP="00CD0079">
      <w:pPr>
        <w:spacing w:line="360" w:lineRule="auto"/>
        <w:jc w:val="both"/>
        <w:rPr>
          <w:b/>
          <w:sz w:val="32"/>
          <w:szCs w:val="32"/>
        </w:rPr>
      </w:pPr>
      <w:r w:rsidRPr="00C96CAA">
        <w:rPr>
          <w:b/>
          <w:sz w:val="32"/>
          <w:szCs w:val="32"/>
        </w:rPr>
        <w:t>CHAPTER 3: ANALYSIS AND DESIGN</w:t>
      </w:r>
    </w:p>
    <w:p w14:paraId="56981A5C" w14:textId="77777777" w:rsidR="005B3CCE" w:rsidRDefault="005B3CCE" w:rsidP="00CD0079">
      <w:pPr>
        <w:spacing w:line="360" w:lineRule="auto"/>
        <w:jc w:val="both"/>
        <w:rPr>
          <w:sz w:val="32"/>
          <w:szCs w:val="32"/>
        </w:rPr>
      </w:pPr>
    </w:p>
    <w:p w14:paraId="2438211A" w14:textId="77777777" w:rsidR="005B3CCE" w:rsidRDefault="005B3CCE" w:rsidP="00CD0079">
      <w:pPr>
        <w:widowControl/>
        <w:numPr>
          <w:ilvl w:val="0"/>
          <w:numId w:val="25"/>
        </w:numPr>
        <w:autoSpaceDE/>
        <w:autoSpaceDN/>
        <w:spacing w:line="360" w:lineRule="auto"/>
        <w:jc w:val="both"/>
        <w:rPr>
          <w:sz w:val="28"/>
          <w:szCs w:val="28"/>
        </w:rPr>
      </w:pPr>
      <w:r>
        <w:rPr>
          <w:sz w:val="28"/>
          <w:szCs w:val="28"/>
        </w:rPr>
        <w:t>INTRODUCTION</w:t>
      </w:r>
    </w:p>
    <w:p w14:paraId="185AA895" w14:textId="77777777" w:rsidR="005B3CCE" w:rsidRDefault="005B3CCE" w:rsidP="00CD0079">
      <w:pPr>
        <w:spacing w:line="360" w:lineRule="auto"/>
        <w:jc w:val="both"/>
        <w:rPr>
          <w:sz w:val="24"/>
          <w:szCs w:val="24"/>
        </w:rPr>
      </w:pPr>
      <w:r>
        <w:rPr>
          <w:sz w:val="24"/>
          <w:szCs w:val="24"/>
        </w:rPr>
        <w:t>The analysis and design of a food auction system involves a systematic approach to understanding the needs and requirements of the system, and developing a solution that meets those needs. This process typically involves several key steps.</w:t>
      </w:r>
    </w:p>
    <w:p w14:paraId="69021034" w14:textId="77777777" w:rsidR="00C96CAA" w:rsidRDefault="00C96CAA" w:rsidP="00CD0079">
      <w:pPr>
        <w:spacing w:line="360" w:lineRule="auto"/>
        <w:jc w:val="both"/>
        <w:rPr>
          <w:sz w:val="24"/>
          <w:szCs w:val="24"/>
        </w:rPr>
      </w:pPr>
    </w:p>
    <w:p w14:paraId="0F347DF3" w14:textId="77777777" w:rsidR="005B3CCE" w:rsidRDefault="005B3CCE" w:rsidP="00CD0079">
      <w:pPr>
        <w:widowControl/>
        <w:numPr>
          <w:ilvl w:val="0"/>
          <w:numId w:val="25"/>
        </w:numPr>
        <w:autoSpaceDE/>
        <w:autoSpaceDN/>
        <w:spacing w:line="360" w:lineRule="auto"/>
        <w:jc w:val="both"/>
        <w:rPr>
          <w:sz w:val="28"/>
          <w:szCs w:val="28"/>
        </w:rPr>
      </w:pPr>
      <w:r>
        <w:rPr>
          <w:sz w:val="28"/>
          <w:szCs w:val="28"/>
        </w:rPr>
        <w:t>PROPOSED METHODOLOGY</w:t>
      </w:r>
    </w:p>
    <w:p w14:paraId="6BD08BB2" w14:textId="77777777" w:rsidR="005B3CCE" w:rsidRDefault="005B3CCE" w:rsidP="00CD0079">
      <w:pPr>
        <w:spacing w:line="360" w:lineRule="auto"/>
        <w:ind w:left="720"/>
        <w:jc w:val="both"/>
        <w:rPr>
          <w:sz w:val="24"/>
          <w:szCs w:val="24"/>
        </w:rPr>
      </w:pPr>
      <w:r>
        <w:rPr>
          <w:sz w:val="28"/>
          <w:szCs w:val="28"/>
        </w:rPr>
        <w:t xml:space="preserve">  </w:t>
      </w:r>
      <w:r>
        <w:rPr>
          <w:sz w:val="24"/>
          <w:szCs w:val="24"/>
        </w:rPr>
        <w:t>In order to realize this project, the agile methodology was used. This is an iterative approach to software development that emphasizes flexibility, adaptability and customer satisfaction.it is well-suited for projects with changing or uncertain requirements, as it allows for more flexibility. It is characterized by the following;</w:t>
      </w:r>
    </w:p>
    <w:p w14:paraId="3A8C2340" w14:textId="77777777" w:rsidR="005B3CCE" w:rsidRDefault="005B3CCE" w:rsidP="00CD0079">
      <w:pPr>
        <w:spacing w:line="360" w:lineRule="auto"/>
        <w:ind w:left="720"/>
        <w:jc w:val="both"/>
        <w:rPr>
          <w:sz w:val="24"/>
          <w:szCs w:val="24"/>
        </w:rPr>
      </w:pPr>
    </w:p>
    <w:p w14:paraId="2D312432" w14:textId="77777777" w:rsidR="005B3CCE" w:rsidRDefault="005B3CCE" w:rsidP="00CD0079">
      <w:pPr>
        <w:widowControl/>
        <w:numPr>
          <w:ilvl w:val="0"/>
          <w:numId w:val="26"/>
        </w:numPr>
        <w:autoSpaceDE/>
        <w:autoSpaceDN/>
        <w:spacing w:line="360" w:lineRule="auto"/>
        <w:jc w:val="both"/>
        <w:rPr>
          <w:sz w:val="24"/>
          <w:szCs w:val="24"/>
        </w:rPr>
      </w:pPr>
      <w:r>
        <w:rPr>
          <w:sz w:val="24"/>
          <w:szCs w:val="24"/>
        </w:rPr>
        <w:t>ITERATIVE AND INCREMENTAL</w:t>
      </w:r>
    </w:p>
    <w:p w14:paraId="514652C0" w14:textId="77777777" w:rsidR="005B3CCE" w:rsidRDefault="005B3CCE" w:rsidP="00CD0079">
      <w:pPr>
        <w:spacing w:line="360" w:lineRule="auto"/>
        <w:ind w:left="1440"/>
        <w:jc w:val="both"/>
        <w:rPr>
          <w:sz w:val="24"/>
          <w:szCs w:val="24"/>
        </w:rPr>
      </w:pPr>
      <w:r>
        <w:rPr>
          <w:sz w:val="24"/>
          <w:szCs w:val="24"/>
        </w:rPr>
        <w:t xml:space="preserve">   The software is developed in a </w:t>
      </w:r>
      <w:r w:rsidR="00C96CAA">
        <w:rPr>
          <w:sz w:val="24"/>
          <w:szCs w:val="24"/>
        </w:rPr>
        <w:t>short time, time-boxed iteration</w:t>
      </w:r>
      <w:r>
        <w:rPr>
          <w:sz w:val="24"/>
          <w:szCs w:val="24"/>
        </w:rPr>
        <w:t>, with each iteration delivering a working and potentially shippable product increment.</w:t>
      </w:r>
    </w:p>
    <w:p w14:paraId="11E17F9F" w14:textId="77777777" w:rsidR="005B3CCE" w:rsidRDefault="005B3CCE" w:rsidP="00CD0079">
      <w:pPr>
        <w:spacing w:line="360" w:lineRule="auto"/>
        <w:ind w:left="1440"/>
        <w:jc w:val="both"/>
        <w:rPr>
          <w:sz w:val="24"/>
          <w:szCs w:val="24"/>
        </w:rPr>
      </w:pPr>
    </w:p>
    <w:p w14:paraId="12E9B182" w14:textId="77777777" w:rsidR="005B3CCE" w:rsidRDefault="005B3CCE" w:rsidP="00CD0079">
      <w:pPr>
        <w:widowControl/>
        <w:numPr>
          <w:ilvl w:val="0"/>
          <w:numId w:val="26"/>
        </w:numPr>
        <w:autoSpaceDE/>
        <w:autoSpaceDN/>
        <w:spacing w:line="360" w:lineRule="auto"/>
        <w:jc w:val="both"/>
        <w:rPr>
          <w:sz w:val="24"/>
          <w:szCs w:val="24"/>
        </w:rPr>
      </w:pPr>
      <w:r>
        <w:rPr>
          <w:sz w:val="24"/>
          <w:szCs w:val="24"/>
        </w:rPr>
        <w:t>CUSTOMER COLLABORATION</w:t>
      </w:r>
    </w:p>
    <w:p w14:paraId="2A4B8B4A" w14:textId="77777777" w:rsidR="005B3CCE" w:rsidRDefault="005B3CCE" w:rsidP="00CD0079">
      <w:pPr>
        <w:spacing w:line="360" w:lineRule="auto"/>
        <w:ind w:left="1440"/>
        <w:jc w:val="both"/>
        <w:rPr>
          <w:sz w:val="24"/>
          <w:szCs w:val="24"/>
        </w:rPr>
      </w:pPr>
      <w:r>
        <w:rPr>
          <w:sz w:val="24"/>
          <w:szCs w:val="24"/>
        </w:rPr>
        <w:t xml:space="preserve">    Customers are involved throughout the development process, providing feedback and insight to help guide the development process.</w:t>
      </w:r>
    </w:p>
    <w:p w14:paraId="2F2B5F2A" w14:textId="77777777" w:rsidR="005B3CCE" w:rsidRDefault="005B3CCE" w:rsidP="00CD0079">
      <w:pPr>
        <w:spacing w:line="360" w:lineRule="auto"/>
        <w:ind w:left="1440"/>
        <w:jc w:val="both"/>
        <w:rPr>
          <w:sz w:val="24"/>
          <w:szCs w:val="24"/>
        </w:rPr>
      </w:pPr>
    </w:p>
    <w:p w14:paraId="2DEE9A76" w14:textId="77777777" w:rsidR="005B3CCE" w:rsidRDefault="005B3CCE" w:rsidP="00CD0079">
      <w:pPr>
        <w:widowControl/>
        <w:numPr>
          <w:ilvl w:val="0"/>
          <w:numId w:val="26"/>
        </w:numPr>
        <w:autoSpaceDE/>
        <w:autoSpaceDN/>
        <w:spacing w:line="360" w:lineRule="auto"/>
        <w:jc w:val="both"/>
        <w:rPr>
          <w:sz w:val="24"/>
          <w:szCs w:val="24"/>
        </w:rPr>
      </w:pPr>
      <w:r>
        <w:rPr>
          <w:sz w:val="24"/>
          <w:szCs w:val="24"/>
        </w:rPr>
        <w:t>EMPHASIS ON WORKING SOFTWARE</w:t>
      </w:r>
    </w:p>
    <w:p w14:paraId="35A8704B" w14:textId="77777777" w:rsidR="005B3CCE" w:rsidRDefault="005B3CCE" w:rsidP="00CD0079">
      <w:pPr>
        <w:spacing w:line="360" w:lineRule="auto"/>
        <w:ind w:left="1440"/>
        <w:jc w:val="both"/>
        <w:rPr>
          <w:sz w:val="24"/>
          <w:szCs w:val="24"/>
        </w:rPr>
      </w:pPr>
      <w:r>
        <w:rPr>
          <w:sz w:val="24"/>
          <w:szCs w:val="24"/>
        </w:rPr>
        <w:t xml:space="preserve">   The focus is on delivering a working software, rather than just documentation or other artifacts.</w:t>
      </w:r>
    </w:p>
    <w:p w14:paraId="19E8B568" w14:textId="77777777" w:rsidR="005B3CCE" w:rsidRDefault="005B3CCE" w:rsidP="00CD0079">
      <w:pPr>
        <w:spacing w:line="360" w:lineRule="auto"/>
        <w:ind w:left="1440"/>
        <w:jc w:val="both"/>
        <w:rPr>
          <w:sz w:val="24"/>
          <w:szCs w:val="24"/>
        </w:rPr>
      </w:pPr>
    </w:p>
    <w:p w14:paraId="0F840730" w14:textId="77777777" w:rsidR="005B3CCE" w:rsidRDefault="005B3CCE" w:rsidP="00CD0079">
      <w:pPr>
        <w:widowControl/>
        <w:numPr>
          <w:ilvl w:val="0"/>
          <w:numId w:val="26"/>
        </w:numPr>
        <w:autoSpaceDE/>
        <w:autoSpaceDN/>
        <w:spacing w:line="360" w:lineRule="auto"/>
        <w:jc w:val="both"/>
        <w:rPr>
          <w:sz w:val="24"/>
          <w:szCs w:val="24"/>
        </w:rPr>
      </w:pPr>
      <w:r>
        <w:rPr>
          <w:sz w:val="24"/>
          <w:szCs w:val="24"/>
        </w:rPr>
        <w:t xml:space="preserve">CONTINUOUS IMPROVEMENT </w:t>
      </w:r>
    </w:p>
    <w:p w14:paraId="57147CF3" w14:textId="77777777" w:rsidR="005B3CCE" w:rsidRDefault="005B3CCE" w:rsidP="00CD0079">
      <w:pPr>
        <w:spacing w:line="360" w:lineRule="auto"/>
        <w:ind w:left="1440"/>
        <w:jc w:val="both"/>
        <w:rPr>
          <w:sz w:val="24"/>
          <w:szCs w:val="24"/>
        </w:rPr>
      </w:pPr>
      <w:r>
        <w:rPr>
          <w:sz w:val="24"/>
          <w:szCs w:val="24"/>
        </w:rPr>
        <w:t xml:space="preserve">    The team regularly reflects on their work and processes, looking for ways to improve and adapt to changing requirements.</w:t>
      </w:r>
    </w:p>
    <w:p w14:paraId="480A5F2D" w14:textId="77777777" w:rsidR="005B3CCE" w:rsidRDefault="005B3CCE" w:rsidP="00CD0079">
      <w:pPr>
        <w:spacing w:line="360" w:lineRule="auto"/>
        <w:ind w:left="720"/>
        <w:jc w:val="both"/>
        <w:rPr>
          <w:sz w:val="28"/>
          <w:szCs w:val="28"/>
        </w:rPr>
      </w:pPr>
    </w:p>
    <w:p w14:paraId="50F22693" w14:textId="77777777" w:rsidR="005B3CCE" w:rsidRDefault="005B3CCE" w:rsidP="00CD0079">
      <w:pPr>
        <w:widowControl/>
        <w:numPr>
          <w:ilvl w:val="0"/>
          <w:numId w:val="25"/>
        </w:numPr>
        <w:autoSpaceDE/>
        <w:autoSpaceDN/>
        <w:spacing w:line="360" w:lineRule="auto"/>
        <w:jc w:val="both"/>
        <w:rPr>
          <w:sz w:val="28"/>
          <w:szCs w:val="28"/>
        </w:rPr>
      </w:pPr>
      <w:r>
        <w:rPr>
          <w:sz w:val="28"/>
          <w:szCs w:val="28"/>
        </w:rPr>
        <w:t>ANALYSIS</w:t>
      </w:r>
    </w:p>
    <w:p w14:paraId="74BEBE73" w14:textId="77777777" w:rsidR="005B3CCE" w:rsidRDefault="005B3CCE" w:rsidP="00CD0079">
      <w:pPr>
        <w:spacing w:line="360" w:lineRule="auto"/>
        <w:ind w:left="720"/>
        <w:jc w:val="both"/>
        <w:rPr>
          <w:sz w:val="28"/>
          <w:szCs w:val="28"/>
        </w:rPr>
      </w:pPr>
      <w:r>
        <w:rPr>
          <w:sz w:val="24"/>
          <w:szCs w:val="24"/>
        </w:rPr>
        <w:t xml:space="preserve">  In the analysis phase of this project, several aspects could be discussed which includes;</w:t>
      </w:r>
    </w:p>
    <w:p w14:paraId="549D34F1" w14:textId="77777777" w:rsidR="005B3CCE" w:rsidRPr="00286EFD" w:rsidRDefault="005B3CCE" w:rsidP="00CD0079">
      <w:pPr>
        <w:widowControl/>
        <w:autoSpaceDE/>
        <w:autoSpaceDN/>
        <w:spacing w:line="360" w:lineRule="auto"/>
        <w:ind w:left="1440"/>
        <w:jc w:val="both"/>
        <w:rPr>
          <w:sz w:val="24"/>
          <w:szCs w:val="24"/>
        </w:rPr>
      </w:pPr>
    </w:p>
    <w:p w14:paraId="2E04E26F" w14:textId="77777777" w:rsidR="005B3CCE" w:rsidRDefault="005B3CCE" w:rsidP="00CD0079">
      <w:pPr>
        <w:widowControl/>
        <w:numPr>
          <w:ilvl w:val="0"/>
          <w:numId w:val="27"/>
        </w:numPr>
        <w:autoSpaceDE/>
        <w:autoSpaceDN/>
        <w:spacing w:line="360" w:lineRule="auto"/>
        <w:jc w:val="both"/>
        <w:rPr>
          <w:sz w:val="24"/>
          <w:szCs w:val="24"/>
        </w:rPr>
      </w:pPr>
      <w:r>
        <w:rPr>
          <w:sz w:val="24"/>
          <w:szCs w:val="24"/>
        </w:rPr>
        <w:t>SOFTWARE REQUIREMENTS</w:t>
      </w:r>
    </w:p>
    <w:p w14:paraId="0C6F90D9" w14:textId="77777777" w:rsidR="005B3CCE" w:rsidRDefault="005B3CCE" w:rsidP="00CD0079">
      <w:pPr>
        <w:spacing w:line="360" w:lineRule="auto"/>
        <w:ind w:left="1440"/>
        <w:jc w:val="both"/>
        <w:rPr>
          <w:sz w:val="24"/>
          <w:szCs w:val="24"/>
        </w:rPr>
      </w:pPr>
      <w:r>
        <w:rPr>
          <w:sz w:val="24"/>
          <w:szCs w:val="24"/>
        </w:rPr>
        <w:t xml:space="preserve">    The technologies used for this application are </w:t>
      </w:r>
      <w:proofErr w:type="spellStart"/>
      <w:proofErr w:type="gramStart"/>
      <w:r>
        <w:rPr>
          <w:sz w:val="24"/>
          <w:szCs w:val="24"/>
        </w:rPr>
        <w:t>java,Kotlin</w:t>
      </w:r>
      <w:proofErr w:type="spellEnd"/>
      <w:proofErr w:type="gramEnd"/>
      <w:r>
        <w:rPr>
          <w:sz w:val="24"/>
          <w:szCs w:val="24"/>
        </w:rPr>
        <w:t>, SQL and firebase</w:t>
      </w:r>
    </w:p>
    <w:p w14:paraId="2F14841D" w14:textId="77777777" w:rsidR="005B3CCE" w:rsidRDefault="005B3CCE" w:rsidP="00CD0079">
      <w:pPr>
        <w:spacing w:line="360" w:lineRule="auto"/>
        <w:ind w:left="1440"/>
        <w:jc w:val="both"/>
        <w:rPr>
          <w:sz w:val="24"/>
          <w:szCs w:val="24"/>
        </w:rPr>
      </w:pPr>
      <w:r>
        <w:rPr>
          <w:sz w:val="24"/>
          <w:szCs w:val="24"/>
        </w:rPr>
        <w:t xml:space="preserve">The installation and setup was done using Android studios, canvas and </w:t>
      </w:r>
      <w:proofErr w:type="spellStart"/>
      <w:r>
        <w:rPr>
          <w:sz w:val="24"/>
          <w:szCs w:val="24"/>
        </w:rPr>
        <w:t>starUml</w:t>
      </w:r>
      <w:proofErr w:type="spellEnd"/>
    </w:p>
    <w:p w14:paraId="411D179D" w14:textId="77777777" w:rsidR="005B3CCE" w:rsidRDefault="005B3CCE" w:rsidP="00CD0079">
      <w:pPr>
        <w:spacing w:line="360" w:lineRule="auto"/>
        <w:ind w:left="1440"/>
        <w:jc w:val="both"/>
        <w:rPr>
          <w:sz w:val="24"/>
          <w:szCs w:val="24"/>
        </w:rPr>
      </w:pPr>
    </w:p>
    <w:p w14:paraId="141FBC07" w14:textId="77777777" w:rsidR="005B3CCE" w:rsidRDefault="005B3CCE" w:rsidP="00CD0079">
      <w:pPr>
        <w:widowControl/>
        <w:numPr>
          <w:ilvl w:val="0"/>
          <w:numId w:val="27"/>
        </w:numPr>
        <w:autoSpaceDE/>
        <w:autoSpaceDN/>
        <w:spacing w:line="360" w:lineRule="auto"/>
        <w:jc w:val="both"/>
        <w:rPr>
          <w:sz w:val="24"/>
          <w:szCs w:val="24"/>
        </w:rPr>
      </w:pPr>
      <w:r>
        <w:rPr>
          <w:sz w:val="24"/>
          <w:szCs w:val="24"/>
        </w:rPr>
        <w:t>FUNCTIONAL REQUIREMENTS</w:t>
      </w:r>
    </w:p>
    <w:p w14:paraId="207D11CA" w14:textId="77777777" w:rsidR="005B3CCE" w:rsidRDefault="005B3CCE" w:rsidP="00CD0079">
      <w:pPr>
        <w:widowControl/>
        <w:numPr>
          <w:ilvl w:val="0"/>
          <w:numId w:val="28"/>
        </w:numPr>
        <w:autoSpaceDE/>
        <w:autoSpaceDN/>
        <w:spacing w:line="360" w:lineRule="auto"/>
        <w:jc w:val="both"/>
        <w:rPr>
          <w:sz w:val="24"/>
          <w:szCs w:val="24"/>
        </w:rPr>
      </w:pPr>
      <w:r>
        <w:rPr>
          <w:sz w:val="24"/>
          <w:szCs w:val="24"/>
        </w:rPr>
        <w:t>Registration functionalities:</w:t>
      </w:r>
    </w:p>
    <w:p w14:paraId="79204387" w14:textId="77777777" w:rsidR="005B3CCE" w:rsidRDefault="005B3CCE" w:rsidP="00CD0079">
      <w:pPr>
        <w:spacing w:line="360" w:lineRule="auto"/>
        <w:ind w:left="2160"/>
        <w:jc w:val="both"/>
        <w:rPr>
          <w:sz w:val="24"/>
          <w:szCs w:val="24"/>
        </w:rPr>
      </w:pPr>
      <w:r>
        <w:rPr>
          <w:sz w:val="24"/>
          <w:szCs w:val="24"/>
        </w:rPr>
        <w:t xml:space="preserve">        Registration of our users as dual functionalities, users can create, edit and delete functionalities. The registration process is short and flexible for the users. As attached to the registration process users can login and use the forgot password options. User account verifications and validation. The Registration is also done at the level user financial account, massaging, delivery account </w:t>
      </w:r>
    </w:p>
    <w:p w14:paraId="65CB8761" w14:textId="77777777" w:rsidR="005B3CCE" w:rsidRDefault="005B3CCE" w:rsidP="00CD0079">
      <w:pPr>
        <w:spacing w:line="360" w:lineRule="auto"/>
        <w:ind w:left="2160"/>
        <w:jc w:val="both"/>
        <w:rPr>
          <w:sz w:val="24"/>
          <w:szCs w:val="24"/>
        </w:rPr>
      </w:pPr>
    </w:p>
    <w:p w14:paraId="4C157F76" w14:textId="77777777" w:rsidR="005B3CCE" w:rsidRDefault="005B3CCE" w:rsidP="00CD0079">
      <w:pPr>
        <w:widowControl/>
        <w:numPr>
          <w:ilvl w:val="0"/>
          <w:numId w:val="28"/>
        </w:numPr>
        <w:autoSpaceDE/>
        <w:autoSpaceDN/>
        <w:spacing w:line="360" w:lineRule="auto"/>
        <w:jc w:val="both"/>
        <w:rPr>
          <w:sz w:val="24"/>
          <w:szCs w:val="24"/>
        </w:rPr>
      </w:pPr>
      <w:r>
        <w:rPr>
          <w:color w:val="424242"/>
          <w:sz w:val="24"/>
          <w:szCs w:val="24"/>
        </w:rPr>
        <w:t>Third-Party Integrations</w:t>
      </w:r>
    </w:p>
    <w:p w14:paraId="6FC7A8EE" w14:textId="77777777" w:rsidR="005B3CCE" w:rsidRDefault="005B3CCE" w:rsidP="00CD0079">
      <w:pPr>
        <w:spacing w:line="360" w:lineRule="auto"/>
        <w:ind w:left="2160"/>
        <w:jc w:val="both"/>
        <w:rPr>
          <w:color w:val="424242"/>
        </w:rPr>
      </w:pPr>
      <w:r>
        <w:rPr>
          <w:color w:val="424242"/>
          <w:sz w:val="27"/>
          <w:szCs w:val="27"/>
        </w:rPr>
        <w:t xml:space="preserve">          </w:t>
      </w:r>
      <w:r>
        <w:rPr>
          <w:color w:val="424242"/>
          <w:sz w:val="24"/>
          <w:szCs w:val="24"/>
        </w:rPr>
        <w:t xml:space="preserve">Indicate which third-party software you want to add to your new application. Or maybe you’re </w:t>
      </w:r>
      <w:proofErr w:type="spellStart"/>
      <w:r>
        <w:rPr>
          <w:color w:val="424242"/>
          <w:sz w:val="24"/>
          <w:szCs w:val="24"/>
        </w:rPr>
        <w:t>replatforming</w:t>
      </w:r>
      <w:proofErr w:type="spellEnd"/>
      <w:r>
        <w:rPr>
          <w:color w:val="424242"/>
          <w:sz w:val="24"/>
          <w:szCs w:val="24"/>
        </w:rPr>
        <w:t xml:space="preserve"> and wish to preserve the system you’r</w:t>
      </w:r>
      <w:r>
        <w:rPr>
          <w:color w:val="424242"/>
        </w:rPr>
        <w:t xml:space="preserve">e using now. This requirement concerns both systems streamlining financial operations (like ERP, CRM, PIM) and flexible payment gateways for your users. Specifying the number of third-party integrations will make your </w:t>
      </w:r>
      <w:hyperlink r:id="rId11" w:history="1">
        <w:r w:rsidRPr="00C96CAA">
          <w:rPr>
            <w:rStyle w:val="Hyperlink"/>
            <w:color w:val="auto"/>
            <w:u w:val="none"/>
          </w:rPr>
          <w:t>financial architecture</w:t>
        </w:r>
      </w:hyperlink>
      <w:r>
        <w:rPr>
          <w:color w:val="424242"/>
        </w:rPr>
        <w:t xml:space="preserve"> structured and ready for your business scaling in the future.</w:t>
      </w:r>
    </w:p>
    <w:p w14:paraId="59A8B536" w14:textId="77777777" w:rsidR="005B3CCE" w:rsidRDefault="005B3CCE" w:rsidP="00CD0079">
      <w:pPr>
        <w:spacing w:line="360" w:lineRule="auto"/>
        <w:ind w:left="2160"/>
        <w:jc w:val="both"/>
        <w:rPr>
          <w:color w:val="424242"/>
          <w:sz w:val="27"/>
          <w:szCs w:val="27"/>
        </w:rPr>
      </w:pPr>
    </w:p>
    <w:p w14:paraId="383CB11C" w14:textId="77777777" w:rsidR="005B3CCE" w:rsidRDefault="005B3CCE" w:rsidP="00CD0079">
      <w:pPr>
        <w:widowControl/>
        <w:numPr>
          <w:ilvl w:val="0"/>
          <w:numId w:val="28"/>
        </w:numPr>
        <w:autoSpaceDE/>
        <w:autoSpaceDN/>
        <w:spacing w:line="360" w:lineRule="auto"/>
        <w:jc w:val="both"/>
        <w:rPr>
          <w:sz w:val="24"/>
          <w:szCs w:val="24"/>
        </w:rPr>
      </w:pPr>
      <w:r>
        <w:rPr>
          <w:color w:val="424242"/>
          <w:sz w:val="24"/>
          <w:szCs w:val="24"/>
        </w:rPr>
        <w:t>Mobile-Friendliness</w:t>
      </w:r>
    </w:p>
    <w:p w14:paraId="0B634682" w14:textId="77777777" w:rsidR="005B3CCE" w:rsidRDefault="005B3CCE" w:rsidP="00CD0079">
      <w:pPr>
        <w:spacing w:line="360" w:lineRule="auto"/>
        <w:ind w:left="2160"/>
        <w:jc w:val="both"/>
        <w:rPr>
          <w:color w:val="424242"/>
          <w:sz w:val="26"/>
          <w:szCs w:val="26"/>
        </w:rPr>
      </w:pPr>
      <w:r>
        <w:rPr>
          <w:color w:val="424242"/>
          <w:sz w:val="26"/>
          <w:szCs w:val="26"/>
        </w:rPr>
        <w:t xml:space="preserve">         It’s no secret that mobile apps (hybrid) turn to have more </w:t>
      </w:r>
      <w:r w:rsidR="00C96CAA">
        <w:rPr>
          <w:color w:val="424242"/>
          <w:sz w:val="26"/>
          <w:szCs w:val="26"/>
        </w:rPr>
        <w:t xml:space="preserve">traffic </w:t>
      </w:r>
      <w:hyperlink r:id="rId12" w:history="1">
        <w:r>
          <w:rPr>
            <w:rStyle w:val="Hyperlink"/>
            <w:color w:val="0C0C0C"/>
            <w:sz w:val="26"/>
            <w:szCs w:val="26"/>
          </w:rPr>
          <w:t>Statista</w:t>
        </w:r>
      </w:hyperlink>
      <w:r>
        <w:rPr>
          <w:color w:val="424242"/>
          <w:sz w:val="26"/>
          <w:szCs w:val="26"/>
        </w:rPr>
        <w:t>, the number of customer conversions on mobile devices has also reached those on desktops in the US. So investing into the hybrid nature of your mobile application can earn you more than a few bucks, plus loyal users making deals at the comfort of their sofas.</w:t>
      </w:r>
    </w:p>
    <w:p w14:paraId="7A9499B4" w14:textId="77777777" w:rsidR="005B3CCE" w:rsidRDefault="005B3CCE" w:rsidP="00CD0079">
      <w:pPr>
        <w:spacing w:line="360" w:lineRule="auto"/>
        <w:ind w:left="2160"/>
        <w:jc w:val="both"/>
        <w:rPr>
          <w:color w:val="424242"/>
          <w:sz w:val="26"/>
          <w:szCs w:val="26"/>
        </w:rPr>
      </w:pPr>
    </w:p>
    <w:p w14:paraId="31D97C3D" w14:textId="77777777" w:rsidR="005B3CCE" w:rsidRDefault="005B3CCE" w:rsidP="00CD0079">
      <w:pPr>
        <w:widowControl/>
        <w:numPr>
          <w:ilvl w:val="0"/>
          <w:numId w:val="28"/>
        </w:numPr>
        <w:autoSpaceDE/>
        <w:autoSpaceDN/>
        <w:spacing w:line="360" w:lineRule="auto"/>
        <w:jc w:val="both"/>
        <w:rPr>
          <w:color w:val="424242"/>
          <w:sz w:val="24"/>
          <w:szCs w:val="24"/>
        </w:rPr>
      </w:pPr>
      <w:r>
        <w:rPr>
          <w:color w:val="424242"/>
          <w:sz w:val="24"/>
          <w:szCs w:val="24"/>
        </w:rPr>
        <w:t>Product attributes</w:t>
      </w:r>
    </w:p>
    <w:p w14:paraId="7F7FEEB9"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Your PDP will include various product characteristics, and the development agency should know about them to implement the correspo</w:t>
      </w:r>
      <w:r w:rsidR="00C96CAA">
        <w:rPr>
          <w:color w:val="424242"/>
          <w:sz w:val="24"/>
          <w:szCs w:val="24"/>
        </w:rPr>
        <w:t xml:space="preserve">nding features. Will the users </w:t>
      </w:r>
      <w:r>
        <w:rPr>
          <w:color w:val="424242"/>
          <w:sz w:val="24"/>
          <w:szCs w:val="24"/>
        </w:rPr>
        <w:t xml:space="preserve">be able to choose multiple food auctions per </w:t>
      </w:r>
      <w:proofErr w:type="gramStart"/>
      <w:r>
        <w:rPr>
          <w:color w:val="424242"/>
          <w:sz w:val="24"/>
          <w:szCs w:val="24"/>
        </w:rPr>
        <w:t>day ?</w:t>
      </w:r>
      <w:proofErr w:type="gramEnd"/>
      <w:r>
        <w:rPr>
          <w:color w:val="424242"/>
          <w:sz w:val="24"/>
          <w:szCs w:val="24"/>
        </w:rPr>
        <w:t xml:space="preserve"> Do you use videos on a PDP? Will some product attributes appear in a menu (as in the </w:t>
      </w:r>
      <w:hyperlink r:id="rId13" w:history="1">
        <w:r>
          <w:rPr>
            <w:rStyle w:val="Hyperlink"/>
            <w:color w:val="30466D"/>
            <w:sz w:val="24"/>
            <w:szCs w:val="24"/>
          </w:rPr>
          <w:t>mega-menu</w:t>
        </w:r>
      </w:hyperlink>
      <w:r>
        <w:rPr>
          <w:color w:val="424242"/>
          <w:sz w:val="24"/>
          <w:szCs w:val="24"/>
        </w:rPr>
        <w:t>)? If possible, write out a list of all the services of our application that is does available to the user.</w:t>
      </w:r>
    </w:p>
    <w:p w14:paraId="69F622BF" w14:textId="77777777" w:rsidR="005B3CCE" w:rsidRDefault="005B3CCE" w:rsidP="00CD0079">
      <w:pPr>
        <w:spacing w:line="360" w:lineRule="auto"/>
        <w:ind w:left="2160"/>
        <w:jc w:val="both"/>
        <w:rPr>
          <w:color w:val="424242"/>
          <w:sz w:val="24"/>
          <w:szCs w:val="24"/>
        </w:rPr>
      </w:pPr>
    </w:p>
    <w:p w14:paraId="229FD6D3" w14:textId="77777777" w:rsidR="005B3CCE" w:rsidRDefault="005B3CCE" w:rsidP="00CD0079">
      <w:pPr>
        <w:widowControl/>
        <w:numPr>
          <w:ilvl w:val="0"/>
          <w:numId w:val="28"/>
        </w:numPr>
        <w:autoSpaceDE/>
        <w:autoSpaceDN/>
        <w:spacing w:line="360" w:lineRule="auto"/>
        <w:jc w:val="both"/>
        <w:rPr>
          <w:color w:val="424242"/>
          <w:sz w:val="24"/>
          <w:szCs w:val="24"/>
        </w:rPr>
      </w:pPr>
      <w:r>
        <w:rPr>
          <w:color w:val="424242"/>
          <w:sz w:val="24"/>
          <w:szCs w:val="24"/>
        </w:rPr>
        <w:t>Request and checkout flow</w:t>
      </w:r>
    </w:p>
    <w:p w14:paraId="69012388" w14:textId="77777777" w:rsidR="005B3CCE" w:rsidRDefault="005B3CCE" w:rsidP="00CD0079">
      <w:pPr>
        <w:spacing w:line="360" w:lineRule="auto"/>
        <w:ind w:left="2160"/>
        <w:jc w:val="both"/>
        <w:rPr>
          <w:color w:val="424242"/>
          <w:sz w:val="24"/>
          <w:szCs w:val="24"/>
        </w:rPr>
      </w:pPr>
      <w:r>
        <w:rPr>
          <w:color w:val="424242"/>
          <w:sz w:val="26"/>
          <w:szCs w:val="26"/>
        </w:rPr>
        <w:t xml:space="preserve">        The functional requirements for an online auctioning system should specify how the requests are processed in your application and whether this functionality should be optimized. In particular, indicate whether you want the user to register to make a request of auction or enable guest checkout. List the order statuses you want to have </w:t>
      </w:r>
    </w:p>
    <w:p w14:paraId="6BBD122A" w14:textId="77777777" w:rsidR="005B3CCE" w:rsidRDefault="005B3CCE" w:rsidP="00CD0079">
      <w:pPr>
        <w:spacing w:line="360" w:lineRule="auto"/>
        <w:ind w:left="2160"/>
        <w:jc w:val="both"/>
        <w:rPr>
          <w:sz w:val="24"/>
          <w:szCs w:val="24"/>
        </w:rPr>
      </w:pPr>
    </w:p>
    <w:p w14:paraId="4F6EB577" w14:textId="77777777" w:rsidR="005B3CCE" w:rsidRDefault="005B3CCE" w:rsidP="00CD0079">
      <w:pPr>
        <w:widowControl/>
        <w:numPr>
          <w:ilvl w:val="0"/>
          <w:numId w:val="28"/>
        </w:numPr>
        <w:autoSpaceDE/>
        <w:autoSpaceDN/>
        <w:spacing w:line="360" w:lineRule="auto"/>
        <w:jc w:val="both"/>
        <w:rPr>
          <w:sz w:val="24"/>
          <w:szCs w:val="24"/>
        </w:rPr>
      </w:pPr>
      <w:r>
        <w:rPr>
          <w:sz w:val="24"/>
          <w:szCs w:val="24"/>
        </w:rPr>
        <w:t>Social sharing</w:t>
      </w:r>
    </w:p>
    <w:p w14:paraId="653478C2"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 xml:space="preserve">  Online presence goes alongside social media presence in ecommerce. Allowing a user to share your app’s content on social media leads to higher brand awareness and brings you closer to your present and potential customers. Research your target audience and identify their favorite social media networks. Let your consumers share products, blog posts, and inspirational pictures by adding a corresponding button to their website.</w:t>
      </w:r>
    </w:p>
    <w:p w14:paraId="2909A536" w14:textId="77777777" w:rsidR="005B3CCE" w:rsidRDefault="005B3CCE" w:rsidP="00CD0079">
      <w:pPr>
        <w:spacing w:line="360" w:lineRule="auto"/>
        <w:jc w:val="both"/>
        <w:rPr>
          <w:sz w:val="24"/>
          <w:szCs w:val="24"/>
        </w:rPr>
      </w:pPr>
    </w:p>
    <w:p w14:paraId="7213D052" w14:textId="77777777" w:rsidR="005B3CCE" w:rsidRDefault="005B3CCE" w:rsidP="00CD0079">
      <w:pPr>
        <w:spacing w:line="360" w:lineRule="auto"/>
        <w:ind w:left="1440"/>
        <w:jc w:val="both"/>
        <w:rPr>
          <w:sz w:val="24"/>
          <w:szCs w:val="24"/>
        </w:rPr>
      </w:pPr>
    </w:p>
    <w:p w14:paraId="7D2BD378" w14:textId="77777777" w:rsidR="005B3CCE" w:rsidRDefault="005B3CCE" w:rsidP="00CD0079">
      <w:pPr>
        <w:widowControl/>
        <w:numPr>
          <w:ilvl w:val="0"/>
          <w:numId w:val="27"/>
        </w:numPr>
        <w:autoSpaceDE/>
        <w:autoSpaceDN/>
        <w:spacing w:line="360" w:lineRule="auto"/>
        <w:jc w:val="both"/>
        <w:rPr>
          <w:sz w:val="24"/>
          <w:szCs w:val="24"/>
        </w:rPr>
      </w:pPr>
      <w:r>
        <w:rPr>
          <w:sz w:val="24"/>
          <w:szCs w:val="24"/>
        </w:rPr>
        <w:t>NON-FUNCTIONAL REQUIREMENTS</w:t>
      </w:r>
    </w:p>
    <w:p w14:paraId="155CA233" w14:textId="77777777" w:rsidR="005B3CCE" w:rsidRDefault="005B3CCE" w:rsidP="00CD0079">
      <w:pPr>
        <w:spacing w:line="360" w:lineRule="auto"/>
        <w:ind w:left="1440"/>
        <w:jc w:val="both"/>
        <w:rPr>
          <w:color w:val="424242"/>
          <w:sz w:val="24"/>
          <w:szCs w:val="24"/>
        </w:rPr>
      </w:pPr>
      <w:r>
        <w:rPr>
          <w:color w:val="424242"/>
          <w:sz w:val="26"/>
          <w:szCs w:val="26"/>
        </w:rPr>
        <w:t xml:space="preserve">    </w:t>
      </w:r>
      <w:r>
        <w:rPr>
          <w:color w:val="424242"/>
          <w:sz w:val="24"/>
          <w:szCs w:val="24"/>
        </w:rPr>
        <w:t xml:space="preserve"> Non-functional requirements articulate the quality attributes of the mobile application that build positive user experience and optimal mobile performance.</w:t>
      </w:r>
      <w:r>
        <w:rPr>
          <w:color w:val="424242"/>
          <w:sz w:val="26"/>
          <w:szCs w:val="26"/>
        </w:rPr>
        <w:t xml:space="preserve"> </w:t>
      </w:r>
      <w:r>
        <w:rPr>
          <w:color w:val="424242"/>
          <w:sz w:val="24"/>
          <w:szCs w:val="24"/>
        </w:rPr>
        <w:t>Here are some basic types of non-functional requirements that should make it to the website specification document of all ecommerce businesses.</w:t>
      </w:r>
    </w:p>
    <w:p w14:paraId="1DC73EE5" w14:textId="77777777" w:rsidR="005B3CCE" w:rsidRDefault="005B3CCE" w:rsidP="00CD0079">
      <w:pPr>
        <w:spacing w:line="360" w:lineRule="auto"/>
        <w:ind w:left="1440"/>
        <w:jc w:val="both"/>
        <w:rPr>
          <w:color w:val="424242"/>
          <w:sz w:val="24"/>
          <w:szCs w:val="24"/>
        </w:rPr>
      </w:pPr>
    </w:p>
    <w:p w14:paraId="7FC48BCA" w14:textId="77777777" w:rsidR="005B3CCE" w:rsidRDefault="005B3CCE" w:rsidP="00CD0079">
      <w:pPr>
        <w:widowControl/>
        <w:numPr>
          <w:ilvl w:val="0"/>
          <w:numId w:val="29"/>
        </w:numPr>
        <w:autoSpaceDE/>
        <w:autoSpaceDN/>
        <w:spacing w:line="360" w:lineRule="auto"/>
        <w:jc w:val="both"/>
        <w:rPr>
          <w:color w:val="424242"/>
          <w:sz w:val="24"/>
          <w:szCs w:val="24"/>
        </w:rPr>
      </w:pPr>
      <w:r>
        <w:rPr>
          <w:color w:val="424242"/>
          <w:sz w:val="24"/>
          <w:szCs w:val="24"/>
        </w:rPr>
        <w:lastRenderedPageBreak/>
        <w:t>Usability</w:t>
      </w:r>
    </w:p>
    <w:p w14:paraId="3233B1DB"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 xml:space="preserve">No matter the size of your application, you want your application to be intuitive and easy-to-use. It takes </w:t>
      </w:r>
      <w:hyperlink r:id="rId14" w:history="1">
        <w:r>
          <w:rPr>
            <w:rStyle w:val="Hyperlink"/>
            <w:color w:val="30466D"/>
            <w:sz w:val="24"/>
            <w:szCs w:val="24"/>
          </w:rPr>
          <w:t>about 0.05 seconds</w:t>
        </w:r>
      </w:hyperlink>
      <w:r>
        <w:rPr>
          <w:color w:val="424242"/>
          <w:sz w:val="24"/>
          <w:szCs w:val="24"/>
        </w:rPr>
        <w:t xml:space="preserve"> for users to figure out if your application is worth their time and attention. So you’ll definitely want to work on your homepage design, calls-to-action, and easy checkout to get past those milliseconds of doom. </w:t>
      </w:r>
    </w:p>
    <w:p w14:paraId="043AE093" w14:textId="77777777" w:rsidR="005B3CCE" w:rsidRDefault="005B3CCE" w:rsidP="00CD0079">
      <w:pPr>
        <w:spacing w:line="360" w:lineRule="auto"/>
        <w:ind w:left="2160"/>
        <w:jc w:val="both"/>
        <w:rPr>
          <w:color w:val="424242"/>
          <w:sz w:val="24"/>
          <w:szCs w:val="24"/>
        </w:rPr>
      </w:pPr>
    </w:p>
    <w:p w14:paraId="61C61BDA" w14:textId="77777777" w:rsidR="005B3CCE" w:rsidRDefault="005B3CCE" w:rsidP="00CD0079">
      <w:pPr>
        <w:widowControl/>
        <w:numPr>
          <w:ilvl w:val="0"/>
          <w:numId w:val="29"/>
        </w:numPr>
        <w:autoSpaceDE/>
        <w:autoSpaceDN/>
        <w:spacing w:line="360" w:lineRule="auto"/>
        <w:jc w:val="both"/>
        <w:rPr>
          <w:color w:val="424242"/>
          <w:sz w:val="24"/>
          <w:szCs w:val="24"/>
        </w:rPr>
      </w:pPr>
      <w:r>
        <w:rPr>
          <w:color w:val="424242"/>
          <w:sz w:val="24"/>
          <w:szCs w:val="24"/>
        </w:rPr>
        <w:t>Security</w:t>
      </w:r>
    </w:p>
    <w:p w14:paraId="082759BC"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 xml:space="preserve"> Security is paramount while dealing with monetary transactions and sensitive data. A simple hashing encryption and data privacy policy will instill trust into your application and convert the customers into your brand advocates. It is also about different admin roles allowing you to control </w:t>
      </w:r>
      <w:r w:rsidR="00C96CAA">
        <w:rPr>
          <w:color w:val="424242"/>
          <w:sz w:val="24"/>
          <w:szCs w:val="24"/>
        </w:rPr>
        <w:t>who</w:t>
      </w:r>
      <w:r>
        <w:rPr>
          <w:color w:val="424242"/>
          <w:sz w:val="24"/>
          <w:szCs w:val="24"/>
        </w:rPr>
        <w:t xml:space="preserve"> can create, see, copy, change, or delete information. Depending on your business location, security also means complying with the customer data protection rules (case in point: GDPR in Europe).</w:t>
      </w:r>
    </w:p>
    <w:p w14:paraId="68AA251C" w14:textId="77777777" w:rsidR="005B3CCE" w:rsidRDefault="005B3CCE" w:rsidP="00CD0079">
      <w:pPr>
        <w:spacing w:line="360" w:lineRule="auto"/>
        <w:ind w:left="2160"/>
        <w:jc w:val="both"/>
        <w:rPr>
          <w:color w:val="424242"/>
          <w:sz w:val="24"/>
          <w:szCs w:val="24"/>
        </w:rPr>
      </w:pPr>
    </w:p>
    <w:p w14:paraId="625E9CA1" w14:textId="77777777" w:rsidR="005B3CCE" w:rsidRDefault="005B3CCE" w:rsidP="00CD0079">
      <w:pPr>
        <w:widowControl/>
        <w:numPr>
          <w:ilvl w:val="0"/>
          <w:numId w:val="29"/>
        </w:numPr>
        <w:autoSpaceDE/>
        <w:autoSpaceDN/>
        <w:spacing w:line="360" w:lineRule="auto"/>
        <w:jc w:val="both"/>
        <w:rPr>
          <w:color w:val="424242"/>
          <w:sz w:val="24"/>
          <w:szCs w:val="24"/>
        </w:rPr>
      </w:pPr>
      <w:r>
        <w:rPr>
          <w:color w:val="424242"/>
          <w:sz w:val="24"/>
          <w:szCs w:val="24"/>
        </w:rPr>
        <w:t xml:space="preserve"> Performance</w:t>
      </w:r>
    </w:p>
    <w:p w14:paraId="62ABB72F"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 xml:space="preserve"> If your goal is increasing your application traffic, performance should be the priority NFR in your specification document. This NFR is often found in briefs from large enterprises and a number</w:t>
      </w:r>
      <w:r>
        <w:rPr>
          <w:color w:val="424242"/>
          <w:sz w:val="26"/>
          <w:szCs w:val="26"/>
        </w:rPr>
        <w:t xml:space="preserve"> of integration</w:t>
      </w:r>
      <w:r>
        <w:rPr>
          <w:color w:val="424242"/>
          <w:sz w:val="24"/>
          <w:szCs w:val="24"/>
        </w:rPr>
        <w:t xml:space="preserve"> websites with legacy architecture: they want their e-stores to load fast no matter the </w:t>
      </w:r>
      <w:r>
        <w:rPr>
          <w:color w:val="424242"/>
          <w:sz w:val="26"/>
          <w:szCs w:val="26"/>
        </w:rPr>
        <w:t>ns and sales seasons.</w:t>
      </w:r>
      <w:r>
        <w:rPr>
          <w:color w:val="424242"/>
          <w:sz w:val="24"/>
          <w:szCs w:val="24"/>
        </w:rPr>
        <w:t xml:space="preserve"> Set up the speed benchmark, a maximum number of SKUs to be </w:t>
      </w:r>
      <w:r w:rsidR="00C96CAA">
        <w:rPr>
          <w:color w:val="424242"/>
          <w:sz w:val="24"/>
          <w:szCs w:val="24"/>
        </w:rPr>
        <w:t>added</w:t>
      </w:r>
      <w:r>
        <w:rPr>
          <w:color w:val="424242"/>
          <w:sz w:val="24"/>
          <w:szCs w:val="24"/>
        </w:rPr>
        <w:t xml:space="preserve"> or any other performance indicator suitable to your business. Don’t include third-party system delivery time, though; your developers can’t do much if a certain business operation depends on an API call to another database.</w:t>
      </w:r>
    </w:p>
    <w:p w14:paraId="709F7916" w14:textId="77777777" w:rsidR="005B3CCE" w:rsidRDefault="005B3CCE" w:rsidP="00CD0079">
      <w:pPr>
        <w:spacing w:line="360" w:lineRule="auto"/>
        <w:ind w:left="2160"/>
        <w:jc w:val="both"/>
        <w:rPr>
          <w:color w:val="424242"/>
          <w:sz w:val="24"/>
          <w:szCs w:val="24"/>
        </w:rPr>
      </w:pPr>
    </w:p>
    <w:p w14:paraId="30F53A3A" w14:textId="77777777" w:rsidR="005B3CCE" w:rsidRDefault="005B3CCE" w:rsidP="00CD0079">
      <w:pPr>
        <w:widowControl/>
        <w:numPr>
          <w:ilvl w:val="0"/>
          <w:numId w:val="29"/>
        </w:numPr>
        <w:autoSpaceDE/>
        <w:autoSpaceDN/>
        <w:spacing w:line="360" w:lineRule="auto"/>
        <w:jc w:val="both"/>
        <w:rPr>
          <w:color w:val="424242"/>
          <w:sz w:val="24"/>
          <w:szCs w:val="24"/>
        </w:rPr>
      </w:pPr>
      <w:r>
        <w:rPr>
          <w:color w:val="424242"/>
          <w:sz w:val="24"/>
          <w:szCs w:val="24"/>
        </w:rPr>
        <w:t>Maintainability</w:t>
      </w:r>
    </w:p>
    <w:p w14:paraId="4AC79903" w14:textId="77777777" w:rsidR="005B3CCE" w:rsidRDefault="005B3CCE" w:rsidP="00CD0079">
      <w:pPr>
        <w:spacing w:line="360" w:lineRule="auto"/>
        <w:ind w:left="2160"/>
        <w:jc w:val="both"/>
        <w:rPr>
          <w:color w:val="424242"/>
          <w:sz w:val="24"/>
          <w:szCs w:val="24"/>
        </w:rPr>
      </w:pPr>
      <w:r>
        <w:rPr>
          <w:color w:val="424242"/>
          <w:sz w:val="26"/>
          <w:szCs w:val="26"/>
        </w:rPr>
        <w:t xml:space="preserve">        </w:t>
      </w:r>
      <w:r>
        <w:rPr>
          <w:color w:val="424242"/>
          <w:sz w:val="24"/>
          <w:szCs w:val="24"/>
        </w:rPr>
        <w:t xml:space="preserve"> It’s widely known that the tricky part of planning a business budget is accounting for the operational costs of business maintenance. Striving to make the website maintainable from the initial development phase means </w:t>
      </w:r>
      <w:r>
        <w:rPr>
          <w:color w:val="424242"/>
          <w:sz w:val="24"/>
          <w:szCs w:val="24"/>
        </w:rPr>
        <w:lastRenderedPageBreak/>
        <w:t>cutting the time and cost to identify and resolve the system faults in the future. But your task is to make the system easy-to-maintain right from its launch.</w:t>
      </w:r>
    </w:p>
    <w:p w14:paraId="6645EF0A" w14:textId="77777777" w:rsidR="005B3CCE" w:rsidRDefault="005B3CCE" w:rsidP="00CD0079">
      <w:pPr>
        <w:spacing w:line="360" w:lineRule="auto"/>
        <w:jc w:val="both"/>
        <w:rPr>
          <w:color w:val="424242"/>
          <w:sz w:val="24"/>
          <w:szCs w:val="24"/>
        </w:rPr>
      </w:pPr>
    </w:p>
    <w:p w14:paraId="23F04281" w14:textId="77777777" w:rsidR="005B3CCE" w:rsidRDefault="005B3CCE" w:rsidP="00CD0079">
      <w:pPr>
        <w:widowControl/>
        <w:numPr>
          <w:ilvl w:val="0"/>
          <w:numId w:val="29"/>
        </w:numPr>
        <w:autoSpaceDE/>
        <w:autoSpaceDN/>
        <w:spacing w:line="360" w:lineRule="auto"/>
        <w:jc w:val="both"/>
        <w:rPr>
          <w:color w:val="424242"/>
          <w:sz w:val="24"/>
          <w:szCs w:val="24"/>
        </w:rPr>
      </w:pPr>
      <w:r>
        <w:rPr>
          <w:color w:val="424242"/>
          <w:sz w:val="24"/>
          <w:szCs w:val="24"/>
        </w:rPr>
        <w:t>Scalability</w:t>
      </w:r>
    </w:p>
    <w:p w14:paraId="5334099B" w14:textId="77777777" w:rsidR="005B3CCE" w:rsidRDefault="005B3CCE" w:rsidP="00CD0079">
      <w:pPr>
        <w:spacing w:line="360" w:lineRule="auto"/>
        <w:ind w:left="2160"/>
        <w:jc w:val="both"/>
        <w:rPr>
          <w:color w:val="424242"/>
          <w:sz w:val="31"/>
          <w:szCs w:val="31"/>
        </w:rPr>
      </w:pPr>
      <w:r>
        <w:rPr>
          <w:color w:val="424242"/>
          <w:sz w:val="26"/>
          <w:szCs w:val="26"/>
        </w:rPr>
        <w:t xml:space="preserve">       </w:t>
      </w:r>
      <w:r>
        <w:rPr>
          <w:color w:val="424242"/>
          <w:sz w:val="24"/>
          <w:szCs w:val="24"/>
        </w:rPr>
        <w:t xml:space="preserve"> If you’re looking into a future-proof solution, scalability should be your take. This requirement defines how the application can grow and expand its functionality without affecting its performance. You should be able to add more memory, servers, or disc space to complete more transactions on your website.</w:t>
      </w:r>
    </w:p>
    <w:p w14:paraId="0E6168BC" w14:textId="77777777" w:rsidR="005B3CCE" w:rsidRDefault="005B3CCE" w:rsidP="00CD0079">
      <w:pPr>
        <w:spacing w:line="360" w:lineRule="auto"/>
        <w:ind w:left="1440"/>
        <w:jc w:val="both"/>
        <w:rPr>
          <w:color w:val="424242"/>
          <w:sz w:val="26"/>
          <w:szCs w:val="26"/>
        </w:rPr>
      </w:pPr>
    </w:p>
    <w:p w14:paraId="49FBBD94" w14:textId="77777777" w:rsidR="005B3CCE" w:rsidRDefault="005B3CCE" w:rsidP="00CD0079">
      <w:pPr>
        <w:widowControl/>
        <w:numPr>
          <w:ilvl w:val="0"/>
          <w:numId w:val="27"/>
        </w:numPr>
        <w:autoSpaceDE/>
        <w:autoSpaceDN/>
        <w:spacing w:line="360" w:lineRule="auto"/>
        <w:jc w:val="both"/>
        <w:rPr>
          <w:sz w:val="20"/>
          <w:szCs w:val="20"/>
        </w:rPr>
      </w:pPr>
      <w:r>
        <w:rPr>
          <w:color w:val="0C0C0C"/>
          <w:sz w:val="24"/>
          <w:szCs w:val="24"/>
        </w:rPr>
        <w:t>SYSTEM REQUIREMENTS</w:t>
      </w:r>
    </w:p>
    <w:p w14:paraId="59A4A2F7" w14:textId="77777777" w:rsidR="005B3CCE" w:rsidRDefault="005B3CCE" w:rsidP="00CD0079">
      <w:pPr>
        <w:widowControl/>
        <w:numPr>
          <w:ilvl w:val="0"/>
          <w:numId w:val="30"/>
        </w:numPr>
        <w:autoSpaceDE/>
        <w:autoSpaceDN/>
        <w:spacing w:line="360" w:lineRule="auto"/>
        <w:jc w:val="both"/>
        <w:rPr>
          <w:color w:val="282828"/>
          <w:sz w:val="24"/>
          <w:szCs w:val="24"/>
        </w:rPr>
      </w:pPr>
      <w:r>
        <w:rPr>
          <w:color w:val="282828"/>
          <w:sz w:val="24"/>
          <w:szCs w:val="24"/>
        </w:rPr>
        <w:t xml:space="preserve">The system consists of three views: </w:t>
      </w:r>
      <w:proofErr w:type="gramStart"/>
      <w:r>
        <w:rPr>
          <w:color w:val="282828"/>
          <w:sz w:val="24"/>
          <w:szCs w:val="24"/>
        </w:rPr>
        <w:t>donor(</w:t>
      </w:r>
      <w:proofErr w:type="gramEnd"/>
      <w:r>
        <w:rPr>
          <w:color w:val="282828"/>
          <w:sz w:val="24"/>
          <w:szCs w:val="24"/>
        </w:rPr>
        <w:t xml:space="preserve">Auction, charity), </w:t>
      </w:r>
      <w:proofErr w:type="spellStart"/>
      <w:r>
        <w:rPr>
          <w:color w:val="282828"/>
          <w:sz w:val="24"/>
          <w:szCs w:val="24"/>
        </w:rPr>
        <w:t>food_collector</w:t>
      </w:r>
      <w:proofErr w:type="spellEnd"/>
      <w:r>
        <w:rPr>
          <w:color w:val="282828"/>
          <w:sz w:val="24"/>
          <w:szCs w:val="24"/>
        </w:rPr>
        <w:t xml:space="preserve">,  Admin. </w:t>
      </w:r>
    </w:p>
    <w:p w14:paraId="1C0CD385" w14:textId="77777777" w:rsidR="005B3CCE" w:rsidRDefault="005B3CCE" w:rsidP="00CD0079">
      <w:pPr>
        <w:spacing w:line="360" w:lineRule="auto"/>
        <w:ind w:left="2160"/>
        <w:jc w:val="both"/>
        <w:rPr>
          <w:color w:val="282828"/>
          <w:sz w:val="24"/>
          <w:szCs w:val="24"/>
        </w:rPr>
      </w:pPr>
      <w:r>
        <w:rPr>
          <w:color w:val="282828"/>
          <w:sz w:val="24"/>
          <w:szCs w:val="24"/>
        </w:rPr>
        <w:t>Food donor could be an individual organization, a food donor can also collect food as well as collectors can also donate food (on auction or charity).</w:t>
      </w:r>
    </w:p>
    <w:p w14:paraId="331B5D79" w14:textId="77777777" w:rsidR="005B3CCE" w:rsidRDefault="005B3CCE" w:rsidP="00CD0079">
      <w:pPr>
        <w:widowControl/>
        <w:numPr>
          <w:ilvl w:val="0"/>
          <w:numId w:val="30"/>
        </w:numPr>
        <w:shd w:val="clear" w:color="auto" w:fill="FFFFFF"/>
        <w:autoSpaceDE/>
        <w:autoSpaceDN/>
        <w:spacing w:before="240" w:line="360" w:lineRule="auto"/>
        <w:jc w:val="both"/>
        <w:rPr>
          <w:color w:val="282828"/>
          <w:sz w:val="24"/>
          <w:szCs w:val="24"/>
        </w:rPr>
      </w:pPr>
      <w:r>
        <w:rPr>
          <w:color w:val="282828"/>
          <w:sz w:val="24"/>
          <w:szCs w:val="24"/>
        </w:rPr>
        <w:t xml:space="preserve">Admins: They control all the activities, manage user data, system errors and bugs, manage donation post and system transactions  </w:t>
      </w:r>
    </w:p>
    <w:p w14:paraId="3BDDC1B9" w14:textId="77777777" w:rsidR="005B3CCE" w:rsidRDefault="005B3CCE" w:rsidP="00CD0079">
      <w:pPr>
        <w:widowControl/>
        <w:numPr>
          <w:ilvl w:val="0"/>
          <w:numId w:val="30"/>
        </w:numPr>
        <w:shd w:val="clear" w:color="auto" w:fill="FFFFFF"/>
        <w:autoSpaceDE/>
        <w:autoSpaceDN/>
        <w:spacing w:line="360" w:lineRule="auto"/>
        <w:jc w:val="both"/>
        <w:rPr>
          <w:color w:val="282828"/>
          <w:sz w:val="24"/>
          <w:szCs w:val="24"/>
        </w:rPr>
      </w:pPr>
      <w:r>
        <w:rPr>
          <w:color w:val="282828"/>
          <w:sz w:val="24"/>
          <w:szCs w:val="24"/>
        </w:rPr>
        <w:t xml:space="preserve">Donors (organizations, individuals): They can post food they are given out either for free(charity) of small price (auction price) collectors are </w:t>
      </w:r>
    </w:p>
    <w:p w14:paraId="455DBD15" w14:textId="77777777" w:rsidR="005B3CCE" w:rsidRDefault="005B3CCE" w:rsidP="00CD0079">
      <w:pPr>
        <w:widowControl/>
        <w:numPr>
          <w:ilvl w:val="0"/>
          <w:numId w:val="30"/>
        </w:numPr>
        <w:autoSpaceDE/>
        <w:autoSpaceDN/>
        <w:spacing w:line="360" w:lineRule="auto"/>
        <w:jc w:val="both"/>
        <w:rPr>
          <w:color w:val="282828"/>
          <w:sz w:val="24"/>
          <w:szCs w:val="24"/>
        </w:rPr>
      </w:pPr>
      <w:r>
        <w:rPr>
          <w:color w:val="282828"/>
          <w:sz w:val="24"/>
          <w:szCs w:val="24"/>
        </w:rPr>
        <w:t>from donors at arranged locations to allow for a reduction in the price.</w:t>
      </w:r>
    </w:p>
    <w:p w14:paraId="382BB788" w14:textId="77777777" w:rsidR="005B3CCE" w:rsidRDefault="005B3CCE" w:rsidP="00CD0079">
      <w:pPr>
        <w:widowControl/>
        <w:numPr>
          <w:ilvl w:val="0"/>
          <w:numId w:val="30"/>
        </w:numPr>
        <w:shd w:val="clear" w:color="auto" w:fill="FFFFFF"/>
        <w:autoSpaceDE/>
        <w:autoSpaceDN/>
        <w:spacing w:line="360" w:lineRule="auto"/>
        <w:jc w:val="both"/>
        <w:rPr>
          <w:color w:val="282828"/>
          <w:sz w:val="24"/>
          <w:szCs w:val="24"/>
        </w:rPr>
      </w:pPr>
      <w:r>
        <w:rPr>
          <w:color w:val="282828"/>
          <w:sz w:val="24"/>
          <w:szCs w:val="24"/>
        </w:rPr>
        <w:t xml:space="preserve">Collector: They collect food stipulated agreements  </w:t>
      </w:r>
    </w:p>
    <w:p w14:paraId="002C9B46" w14:textId="77777777" w:rsidR="005B3CCE" w:rsidRDefault="005B3CCE" w:rsidP="00CD0079">
      <w:pPr>
        <w:widowControl/>
        <w:numPr>
          <w:ilvl w:val="0"/>
          <w:numId w:val="30"/>
        </w:numPr>
        <w:shd w:val="clear" w:color="auto" w:fill="FFFFFF"/>
        <w:autoSpaceDE/>
        <w:autoSpaceDN/>
        <w:spacing w:line="360" w:lineRule="auto"/>
        <w:jc w:val="both"/>
        <w:rPr>
          <w:color w:val="282828"/>
          <w:sz w:val="24"/>
          <w:szCs w:val="24"/>
        </w:rPr>
      </w:pPr>
      <w:r>
        <w:rPr>
          <w:color w:val="282828"/>
          <w:sz w:val="24"/>
          <w:szCs w:val="24"/>
        </w:rPr>
        <w:t>Each user should have an account.</w:t>
      </w:r>
    </w:p>
    <w:p w14:paraId="4A4D8F1E" w14:textId="77777777" w:rsidR="005B3CCE" w:rsidRDefault="005B3CCE" w:rsidP="00CD0079">
      <w:pPr>
        <w:widowControl/>
        <w:numPr>
          <w:ilvl w:val="0"/>
          <w:numId w:val="30"/>
        </w:numPr>
        <w:shd w:val="clear" w:color="auto" w:fill="FFFFFF"/>
        <w:autoSpaceDE/>
        <w:autoSpaceDN/>
        <w:spacing w:line="360" w:lineRule="auto"/>
        <w:jc w:val="both"/>
        <w:rPr>
          <w:color w:val="282828"/>
          <w:sz w:val="24"/>
          <w:szCs w:val="24"/>
        </w:rPr>
      </w:pPr>
      <w:r>
        <w:rPr>
          <w:color w:val="282828"/>
          <w:sz w:val="24"/>
          <w:szCs w:val="24"/>
        </w:rPr>
        <w:t>Each use has a wallet account</w:t>
      </w:r>
    </w:p>
    <w:p w14:paraId="1C783EB4" w14:textId="77777777" w:rsidR="005B3CCE" w:rsidRDefault="005B3CCE" w:rsidP="00CD0079">
      <w:pPr>
        <w:widowControl/>
        <w:numPr>
          <w:ilvl w:val="0"/>
          <w:numId w:val="30"/>
        </w:numPr>
        <w:autoSpaceDE/>
        <w:autoSpaceDN/>
        <w:spacing w:line="360" w:lineRule="auto"/>
        <w:jc w:val="both"/>
        <w:rPr>
          <w:color w:val="282828"/>
          <w:sz w:val="27"/>
          <w:szCs w:val="27"/>
        </w:rPr>
      </w:pPr>
      <w:r>
        <w:rPr>
          <w:color w:val="282828"/>
          <w:sz w:val="24"/>
          <w:szCs w:val="24"/>
        </w:rPr>
        <w:t>The application provides signup, login and logout functionalities.</w:t>
      </w:r>
    </w:p>
    <w:p w14:paraId="4C0A4838" w14:textId="77777777" w:rsidR="005B3CCE" w:rsidRDefault="005B3CCE" w:rsidP="00CD0079">
      <w:pPr>
        <w:spacing w:line="360" w:lineRule="auto"/>
        <w:ind w:left="1440"/>
        <w:jc w:val="both"/>
        <w:rPr>
          <w:color w:val="0C0C0C"/>
          <w:sz w:val="24"/>
          <w:szCs w:val="24"/>
        </w:rPr>
      </w:pPr>
    </w:p>
    <w:p w14:paraId="41817B76" w14:textId="77777777" w:rsidR="005B3CCE" w:rsidRDefault="005B3CCE" w:rsidP="00CD0079">
      <w:pPr>
        <w:widowControl/>
        <w:numPr>
          <w:ilvl w:val="0"/>
          <w:numId w:val="27"/>
        </w:numPr>
        <w:autoSpaceDE/>
        <w:autoSpaceDN/>
        <w:spacing w:line="360" w:lineRule="auto"/>
        <w:jc w:val="both"/>
        <w:rPr>
          <w:sz w:val="24"/>
          <w:szCs w:val="24"/>
        </w:rPr>
      </w:pPr>
      <w:r>
        <w:rPr>
          <w:sz w:val="24"/>
          <w:szCs w:val="24"/>
        </w:rPr>
        <w:t>USER REQUIREMENTS</w:t>
      </w:r>
    </w:p>
    <w:p w14:paraId="1F6A4605" w14:textId="77777777" w:rsidR="005B3CCE" w:rsidRDefault="005B3CCE" w:rsidP="00CD0079">
      <w:pPr>
        <w:widowControl/>
        <w:numPr>
          <w:ilvl w:val="0"/>
          <w:numId w:val="31"/>
        </w:numPr>
        <w:autoSpaceDE/>
        <w:autoSpaceDN/>
        <w:spacing w:line="360" w:lineRule="auto"/>
        <w:jc w:val="both"/>
        <w:rPr>
          <w:sz w:val="24"/>
          <w:szCs w:val="24"/>
        </w:rPr>
      </w:pPr>
      <w:r>
        <w:rPr>
          <w:sz w:val="24"/>
          <w:szCs w:val="24"/>
        </w:rPr>
        <w:t xml:space="preserve">Each and every user has ability to auction and take food on auction </w:t>
      </w:r>
    </w:p>
    <w:p w14:paraId="4B0CF3B9" w14:textId="77777777" w:rsidR="005B3CCE" w:rsidRDefault="005B3CCE" w:rsidP="00CD0079">
      <w:pPr>
        <w:widowControl/>
        <w:numPr>
          <w:ilvl w:val="0"/>
          <w:numId w:val="31"/>
        </w:numPr>
        <w:autoSpaceDE/>
        <w:autoSpaceDN/>
        <w:spacing w:line="360" w:lineRule="auto"/>
        <w:jc w:val="both"/>
        <w:rPr>
          <w:sz w:val="24"/>
          <w:szCs w:val="24"/>
        </w:rPr>
      </w:pPr>
      <w:r>
        <w:rPr>
          <w:sz w:val="14"/>
          <w:szCs w:val="14"/>
        </w:rPr>
        <w:t xml:space="preserve"> </w:t>
      </w:r>
      <w:r>
        <w:rPr>
          <w:sz w:val="24"/>
          <w:szCs w:val="24"/>
        </w:rPr>
        <w:t>Each user has an account</w:t>
      </w:r>
    </w:p>
    <w:p w14:paraId="4AEEEC1A" w14:textId="77777777" w:rsidR="005B3CCE" w:rsidRDefault="005B3CCE" w:rsidP="00CD0079">
      <w:pPr>
        <w:widowControl/>
        <w:numPr>
          <w:ilvl w:val="0"/>
          <w:numId w:val="31"/>
        </w:numPr>
        <w:autoSpaceDE/>
        <w:autoSpaceDN/>
        <w:spacing w:line="360" w:lineRule="auto"/>
        <w:jc w:val="both"/>
        <w:rPr>
          <w:sz w:val="24"/>
          <w:szCs w:val="24"/>
        </w:rPr>
      </w:pPr>
      <w:r>
        <w:rPr>
          <w:sz w:val="24"/>
          <w:szCs w:val="24"/>
        </w:rPr>
        <w:lastRenderedPageBreak/>
        <w:t>Each user can register to the application</w:t>
      </w:r>
      <w:r w:rsidR="00C96CAA">
        <w:rPr>
          <w:sz w:val="24"/>
          <w:szCs w:val="24"/>
        </w:rPr>
        <w:t xml:space="preserve">. </w:t>
      </w:r>
      <w:r>
        <w:rPr>
          <w:sz w:val="24"/>
          <w:szCs w:val="24"/>
        </w:rPr>
        <w:t>Users can delete their account from the auction food sides if not in use</w:t>
      </w:r>
    </w:p>
    <w:p w14:paraId="4AE490DD" w14:textId="77777777" w:rsidR="005B3CCE" w:rsidRDefault="005B3CCE" w:rsidP="00CD0079">
      <w:pPr>
        <w:widowControl/>
        <w:numPr>
          <w:ilvl w:val="0"/>
          <w:numId w:val="31"/>
        </w:numPr>
        <w:autoSpaceDE/>
        <w:autoSpaceDN/>
        <w:spacing w:line="360" w:lineRule="auto"/>
        <w:jc w:val="both"/>
        <w:rPr>
          <w:sz w:val="24"/>
          <w:szCs w:val="24"/>
        </w:rPr>
      </w:pPr>
      <w:r>
        <w:rPr>
          <w:sz w:val="24"/>
          <w:szCs w:val="24"/>
        </w:rPr>
        <w:t>Users can take many donation food at the same time</w:t>
      </w:r>
    </w:p>
    <w:p w14:paraId="3D964BF2" w14:textId="77777777" w:rsidR="005B3CCE" w:rsidRDefault="005B3CCE" w:rsidP="00CD0079">
      <w:pPr>
        <w:widowControl/>
        <w:numPr>
          <w:ilvl w:val="0"/>
          <w:numId w:val="31"/>
        </w:numPr>
        <w:shd w:val="clear" w:color="auto" w:fill="FFFFFF"/>
        <w:autoSpaceDE/>
        <w:autoSpaceDN/>
        <w:spacing w:line="360" w:lineRule="auto"/>
        <w:jc w:val="both"/>
        <w:rPr>
          <w:sz w:val="24"/>
          <w:szCs w:val="24"/>
        </w:rPr>
      </w:pPr>
      <w:r>
        <w:rPr>
          <w:color w:val="282828"/>
          <w:sz w:val="24"/>
          <w:szCs w:val="24"/>
        </w:rPr>
        <w:t>Users can make collections</w:t>
      </w:r>
    </w:p>
    <w:p w14:paraId="49EC5EB3" w14:textId="77777777" w:rsidR="005B3CCE" w:rsidRDefault="005B3CCE" w:rsidP="00CD0079">
      <w:pPr>
        <w:widowControl/>
        <w:numPr>
          <w:ilvl w:val="0"/>
          <w:numId w:val="31"/>
        </w:numPr>
        <w:shd w:val="clear" w:color="auto" w:fill="FFFFFF"/>
        <w:autoSpaceDE/>
        <w:autoSpaceDN/>
        <w:spacing w:line="360" w:lineRule="auto"/>
        <w:jc w:val="both"/>
        <w:rPr>
          <w:sz w:val="24"/>
          <w:szCs w:val="24"/>
        </w:rPr>
      </w:pPr>
      <w:r>
        <w:rPr>
          <w:color w:val="282828"/>
          <w:sz w:val="24"/>
          <w:szCs w:val="24"/>
        </w:rPr>
        <w:t>Users  can build and update profile</w:t>
      </w:r>
    </w:p>
    <w:p w14:paraId="0BF9E66D" w14:textId="77777777" w:rsidR="005B3CCE" w:rsidRDefault="005B3CCE" w:rsidP="00CD0079">
      <w:pPr>
        <w:widowControl/>
        <w:numPr>
          <w:ilvl w:val="0"/>
          <w:numId w:val="31"/>
        </w:numPr>
        <w:shd w:val="clear" w:color="auto" w:fill="FFFFFF"/>
        <w:autoSpaceDE/>
        <w:autoSpaceDN/>
        <w:spacing w:line="360" w:lineRule="auto"/>
        <w:jc w:val="both"/>
        <w:rPr>
          <w:sz w:val="24"/>
          <w:szCs w:val="24"/>
        </w:rPr>
      </w:pPr>
      <w:r>
        <w:rPr>
          <w:color w:val="282828"/>
          <w:sz w:val="24"/>
          <w:szCs w:val="24"/>
        </w:rPr>
        <w:t>Users can exchange messages</w:t>
      </w:r>
    </w:p>
    <w:p w14:paraId="0D099E92" w14:textId="77777777" w:rsidR="005B3CCE" w:rsidRPr="00286EFD" w:rsidRDefault="005B3CCE" w:rsidP="00CD0079">
      <w:pPr>
        <w:keepLines/>
        <w:widowControl/>
        <w:numPr>
          <w:ilvl w:val="0"/>
          <w:numId w:val="31"/>
        </w:numPr>
        <w:shd w:val="clear" w:color="auto" w:fill="FFFFFF"/>
        <w:autoSpaceDE/>
        <w:autoSpaceDN/>
        <w:spacing w:after="240" w:line="360" w:lineRule="auto"/>
        <w:jc w:val="both"/>
        <w:rPr>
          <w:sz w:val="24"/>
          <w:szCs w:val="24"/>
        </w:rPr>
      </w:pPr>
      <w:r>
        <w:rPr>
          <w:color w:val="282828"/>
          <w:sz w:val="24"/>
          <w:szCs w:val="24"/>
        </w:rPr>
        <w:t>Users share food donation post</w:t>
      </w:r>
    </w:p>
    <w:p w14:paraId="4514F8A4" w14:textId="77777777" w:rsidR="005B3CCE" w:rsidRDefault="005B3CCE" w:rsidP="00CD0079">
      <w:pPr>
        <w:widowControl/>
        <w:numPr>
          <w:ilvl w:val="0"/>
          <w:numId w:val="27"/>
        </w:numPr>
        <w:autoSpaceDE/>
        <w:autoSpaceDN/>
        <w:spacing w:line="360" w:lineRule="auto"/>
        <w:jc w:val="both"/>
        <w:rPr>
          <w:sz w:val="24"/>
          <w:szCs w:val="24"/>
        </w:rPr>
      </w:pPr>
      <w:r>
        <w:rPr>
          <w:sz w:val="24"/>
          <w:szCs w:val="24"/>
        </w:rPr>
        <w:t>DONOR FEATURES</w:t>
      </w:r>
    </w:p>
    <w:p w14:paraId="50938EDC" w14:textId="77777777" w:rsidR="005B3CCE" w:rsidRDefault="005B3CCE" w:rsidP="00CD0079">
      <w:pPr>
        <w:widowControl/>
        <w:numPr>
          <w:ilvl w:val="0"/>
          <w:numId w:val="32"/>
        </w:numPr>
        <w:shd w:val="clear" w:color="auto" w:fill="FFFFFF"/>
        <w:autoSpaceDE/>
        <w:autoSpaceDN/>
        <w:spacing w:line="360" w:lineRule="auto"/>
        <w:jc w:val="both"/>
        <w:rPr>
          <w:sz w:val="24"/>
          <w:szCs w:val="24"/>
        </w:rPr>
      </w:pPr>
      <w:r>
        <w:rPr>
          <w:color w:val="282828"/>
          <w:sz w:val="24"/>
          <w:szCs w:val="24"/>
        </w:rPr>
        <w:t>Donors can make food donation advertisement on available food</w:t>
      </w:r>
    </w:p>
    <w:p w14:paraId="47DC5B3F" w14:textId="77777777" w:rsidR="005B3CCE" w:rsidRDefault="005B3CCE" w:rsidP="00CD0079">
      <w:pPr>
        <w:widowControl/>
        <w:numPr>
          <w:ilvl w:val="0"/>
          <w:numId w:val="32"/>
        </w:numPr>
        <w:shd w:val="clear" w:color="auto" w:fill="FFFFFF"/>
        <w:autoSpaceDE/>
        <w:autoSpaceDN/>
        <w:spacing w:line="360" w:lineRule="auto"/>
        <w:jc w:val="both"/>
        <w:rPr>
          <w:sz w:val="24"/>
          <w:szCs w:val="24"/>
        </w:rPr>
      </w:pPr>
      <w:r>
        <w:rPr>
          <w:color w:val="282828"/>
          <w:sz w:val="24"/>
          <w:szCs w:val="24"/>
        </w:rPr>
        <w:t>Donors delete food donation post</w:t>
      </w:r>
    </w:p>
    <w:p w14:paraId="6BA56B1B" w14:textId="77777777" w:rsidR="005B3CCE" w:rsidRDefault="005B3CCE" w:rsidP="00CD0079">
      <w:pPr>
        <w:widowControl/>
        <w:numPr>
          <w:ilvl w:val="0"/>
          <w:numId w:val="32"/>
        </w:numPr>
        <w:shd w:val="clear" w:color="auto" w:fill="FFFFFF"/>
        <w:autoSpaceDE/>
        <w:autoSpaceDN/>
        <w:spacing w:line="360" w:lineRule="auto"/>
        <w:jc w:val="both"/>
        <w:rPr>
          <w:sz w:val="24"/>
          <w:szCs w:val="24"/>
        </w:rPr>
      </w:pPr>
      <w:r>
        <w:rPr>
          <w:color w:val="282828"/>
          <w:sz w:val="24"/>
          <w:szCs w:val="24"/>
        </w:rPr>
        <w:t>Donors can make food donations free or open for minimum auctioning</w:t>
      </w:r>
    </w:p>
    <w:p w14:paraId="440AE83D" w14:textId="77777777" w:rsidR="005B3CCE" w:rsidRDefault="005B3CCE" w:rsidP="00CD0079">
      <w:pPr>
        <w:widowControl/>
        <w:numPr>
          <w:ilvl w:val="0"/>
          <w:numId w:val="32"/>
        </w:numPr>
        <w:shd w:val="clear" w:color="auto" w:fill="FFFFFF"/>
        <w:autoSpaceDE/>
        <w:autoSpaceDN/>
        <w:spacing w:line="360" w:lineRule="auto"/>
        <w:jc w:val="both"/>
        <w:rPr>
          <w:sz w:val="24"/>
          <w:szCs w:val="24"/>
        </w:rPr>
      </w:pPr>
      <w:r>
        <w:rPr>
          <w:color w:val="282828"/>
          <w:sz w:val="24"/>
          <w:szCs w:val="24"/>
        </w:rPr>
        <w:t>Donors can mark auctioning debatable or not (enable negotiations, disable negotiations).</w:t>
      </w:r>
    </w:p>
    <w:p w14:paraId="717C48B2" w14:textId="77777777" w:rsidR="005B3CCE" w:rsidRDefault="005B3CCE" w:rsidP="00CD0079">
      <w:pPr>
        <w:widowControl/>
        <w:numPr>
          <w:ilvl w:val="0"/>
          <w:numId w:val="32"/>
        </w:numPr>
        <w:shd w:val="clear" w:color="auto" w:fill="FFFFFF"/>
        <w:autoSpaceDE/>
        <w:autoSpaceDN/>
        <w:spacing w:line="360" w:lineRule="auto"/>
        <w:jc w:val="both"/>
        <w:rPr>
          <w:sz w:val="24"/>
          <w:szCs w:val="24"/>
        </w:rPr>
      </w:pPr>
      <w:r>
        <w:rPr>
          <w:color w:val="282828"/>
          <w:sz w:val="24"/>
          <w:szCs w:val="24"/>
        </w:rPr>
        <w:t>Donor can view the donation history</w:t>
      </w:r>
    </w:p>
    <w:p w14:paraId="47FDBB04" w14:textId="77777777" w:rsidR="005B3CCE" w:rsidRDefault="005B3CCE" w:rsidP="00CD0079">
      <w:pPr>
        <w:widowControl/>
        <w:numPr>
          <w:ilvl w:val="0"/>
          <w:numId w:val="32"/>
        </w:numPr>
        <w:autoSpaceDE/>
        <w:autoSpaceDN/>
        <w:spacing w:line="360" w:lineRule="auto"/>
        <w:jc w:val="both"/>
        <w:rPr>
          <w:sz w:val="24"/>
          <w:szCs w:val="24"/>
        </w:rPr>
      </w:pPr>
      <w:r>
        <w:rPr>
          <w:color w:val="282828"/>
          <w:sz w:val="24"/>
          <w:szCs w:val="24"/>
        </w:rPr>
        <w:t xml:space="preserve">Donors view collector profile </w:t>
      </w:r>
    </w:p>
    <w:p w14:paraId="6BFC6716" w14:textId="77777777" w:rsidR="005B3CCE" w:rsidRDefault="005B3CCE" w:rsidP="00CD0079">
      <w:pPr>
        <w:spacing w:line="360" w:lineRule="auto"/>
        <w:ind w:left="2160"/>
        <w:jc w:val="both"/>
        <w:rPr>
          <w:color w:val="282828"/>
          <w:sz w:val="24"/>
          <w:szCs w:val="24"/>
        </w:rPr>
      </w:pPr>
    </w:p>
    <w:p w14:paraId="4D0BA0A4" w14:textId="77777777" w:rsidR="005B3CCE" w:rsidRDefault="005B3CCE" w:rsidP="00CD0079">
      <w:pPr>
        <w:widowControl/>
        <w:numPr>
          <w:ilvl w:val="0"/>
          <w:numId w:val="27"/>
        </w:numPr>
        <w:autoSpaceDE/>
        <w:autoSpaceDN/>
        <w:spacing w:line="360" w:lineRule="auto"/>
        <w:jc w:val="both"/>
        <w:rPr>
          <w:sz w:val="24"/>
          <w:szCs w:val="24"/>
        </w:rPr>
      </w:pPr>
      <w:r>
        <w:rPr>
          <w:sz w:val="24"/>
          <w:szCs w:val="24"/>
        </w:rPr>
        <w:t>ADMIN FEATURES</w:t>
      </w:r>
    </w:p>
    <w:p w14:paraId="521E91E9"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delete food donation post</w:t>
      </w:r>
    </w:p>
    <w:p w14:paraId="79D08BC8"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manage user data in database</w:t>
      </w:r>
    </w:p>
    <w:p w14:paraId="508F6653"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view all the pending donations along with status.</w:t>
      </w:r>
    </w:p>
    <w:p w14:paraId="285562EF"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view all the donations that they have received.</w:t>
      </w:r>
    </w:p>
    <w:p w14:paraId="6EC12A10"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also view all the agents in the application.</w:t>
      </w:r>
    </w:p>
    <w:p w14:paraId="03778D58" w14:textId="77777777" w:rsidR="005B3CCE" w:rsidRDefault="005B3CCE" w:rsidP="00CD0079">
      <w:pPr>
        <w:widowControl/>
        <w:numPr>
          <w:ilvl w:val="0"/>
          <w:numId w:val="33"/>
        </w:numPr>
        <w:shd w:val="clear" w:color="auto" w:fill="FFFFFF"/>
        <w:autoSpaceDE/>
        <w:autoSpaceDN/>
        <w:spacing w:line="360" w:lineRule="auto"/>
        <w:jc w:val="both"/>
        <w:rPr>
          <w:sz w:val="24"/>
          <w:szCs w:val="24"/>
        </w:rPr>
      </w:pPr>
      <w:r>
        <w:rPr>
          <w:color w:val="282828"/>
          <w:sz w:val="24"/>
          <w:szCs w:val="24"/>
        </w:rPr>
        <w:t>Admins can delete user account</w:t>
      </w:r>
    </w:p>
    <w:p w14:paraId="1C76213E" w14:textId="77777777" w:rsidR="005B3CCE" w:rsidRDefault="005B3CCE" w:rsidP="00CD0079">
      <w:pPr>
        <w:widowControl/>
        <w:numPr>
          <w:ilvl w:val="0"/>
          <w:numId w:val="33"/>
        </w:numPr>
        <w:shd w:val="clear" w:color="auto" w:fill="FFFFFF"/>
        <w:autoSpaceDE/>
        <w:autoSpaceDN/>
        <w:spacing w:after="240" w:line="360" w:lineRule="auto"/>
        <w:jc w:val="both"/>
        <w:rPr>
          <w:sz w:val="24"/>
          <w:szCs w:val="24"/>
        </w:rPr>
      </w:pPr>
      <w:r>
        <w:rPr>
          <w:color w:val="282828"/>
          <w:sz w:val="24"/>
          <w:szCs w:val="24"/>
        </w:rPr>
        <w:t>Admins can delete Food request</w:t>
      </w:r>
    </w:p>
    <w:p w14:paraId="7AE60ACE" w14:textId="77777777" w:rsidR="005B3CCE" w:rsidRDefault="005B3CCE" w:rsidP="00CD0079">
      <w:pPr>
        <w:spacing w:line="360" w:lineRule="auto"/>
        <w:ind w:left="1440"/>
        <w:jc w:val="both"/>
        <w:rPr>
          <w:sz w:val="24"/>
          <w:szCs w:val="24"/>
        </w:rPr>
      </w:pPr>
    </w:p>
    <w:p w14:paraId="66398562" w14:textId="77777777" w:rsidR="005B3CCE" w:rsidRDefault="005B3CCE" w:rsidP="00CD0079">
      <w:pPr>
        <w:widowControl/>
        <w:numPr>
          <w:ilvl w:val="0"/>
          <w:numId w:val="27"/>
        </w:numPr>
        <w:autoSpaceDE/>
        <w:autoSpaceDN/>
        <w:spacing w:line="360" w:lineRule="auto"/>
        <w:jc w:val="both"/>
        <w:rPr>
          <w:sz w:val="24"/>
          <w:szCs w:val="24"/>
        </w:rPr>
      </w:pPr>
      <w:r>
        <w:rPr>
          <w:sz w:val="24"/>
          <w:szCs w:val="24"/>
        </w:rPr>
        <w:t>COLLECTOR FEATURES</w:t>
      </w:r>
    </w:p>
    <w:p w14:paraId="47BEE6E1" w14:textId="77777777" w:rsidR="005B3CCE" w:rsidRDefault="005B3CCE" w:rsidP="00CD0079">
      <w:pPr>
        <w:widowControl/>
        <w:numPr>
          <w:ilvl w:val="0"/>
          <w:numId w:val="34"/>
        </w:numPr>
        <w:shd w:val="clear" w:color="auto" w:fill="FFFFFF"/>
        <w:autoSpaceDE/>
        <w:autoSpaceDN/>
        <w:spacing w:line="360" w:lineRule="auto"/>
        <w:jc w:val="both"/>
        <w:rPr>
          <w:sz w:val="24"/>
          <w:szCs w:val="24"/>
        </w:rPr>
      </w:pPr>
      <w:r>
        <w:rPr>
          <w:color w:val="282828"/>
          <w:sz w:val="24"/>
          <w:szCs w:val="24"/>
        </w:rPr>
        <w:t>Collector will receive notifications from admins to collect food from donor's homes.</w:t>
      </w:r>
    </w:p>
    <w:p w14:paraId="01AC1D42" w14:textId="77777777" w:rsidR="005B3CCE" w:rsidRDefault="005B3CCE" w:rsidP="00CD0079">
      <w:pPr>
        <w:widowControl/>
        <w:numPr>
          <w:ilvl w:val="0"/>
          <w:numId w:val="34"/>
        </w:numPr>
        <w:shd w:val="clear" w:color="auto" w:fill="FFFFFF"/>
        <w:autoSpaceDE/>
        <w:autoSpaceDN/>
        <w:spacing w:line="360" w:lineRule="auto"/>
        <w:jc w:val="both"/>
        <w:rPr>
          <w:sz w:val="24"/>
          <w:szCs w:val="24"/>
        </w:rPr>
      </w:pPr>
      <w:r>
        <w:rPr>
          <w:color w:val="282828"/>
          <w:sz w:val="24"/>
          <w:szCs w:val="24"/>
        </w:rPr>
        <w:t>Collectors can mark their collection upon collection of food from the donor's home.</w:t>
      </w:r>
    </w:p>
    <w:p w14:paraId="42EB2672" w14:textId="77777777" w:rsidR="005B3CCE" w:rsidRDefault="005B3CCE" w:rsidP="00CD0079">
      <w:pPr>
        <w:widowControl/>
        <w:numPr>
          <w:ilvl w:val="0"/>
          <w:numId w:val="34"/>
        </w:numPr>
        <w:shd w:val="clear" w:color="auto" w:fill="FFFFFF"/>
        <w:autoSpaceDE/>
        <w:autoSpaceDN/>
        <w:spacing w:line="360" w:lineRule="auto"/>
        <w:jc w:val="both"/>
        <w:rPr>
          <w:sz w:val="24"/>
          <w:szCs w:val="24"/>
        </w:rPr>
      </w:pPr>
      <w:r>
        <w:rPr>
          <w:color w:val="282828"/>
          <w:sz w:val="24"/>
          <w:szCs w:val="24"/>
        </w:rPr>
        <w:lastRenderedPageBreak/>
        <w:t>Collectors can also view all those food donations which have been collected by them previously.</w:t>
      </w:r>
    </w:p>
    <w:p w14:paraId="522EC978" w14:textId="77777777" w:rsidR="005B3CCE" w:rsidRDefault="005B3CCE" w:rsidP="00CD0079">
      <w:pPr>
        <w:widowControl/>
        <w:numPr>
          <w:ilvl w:val="0"/>
          <w:numId w:val="34"/>
        </w:numPr>
        <w:shd w:val="clear" w:color="auto" w:fill="FFFFFF"/>
        <w:autoSpaceDE/>
        <w:autoSpaceDN/>
        <w:spacing w:line="360" w:lineRule="auto"/>
        <w:jc w:val="both"/>
        <w:rPr>
          <w:sz w:val="24"/>
          <w:szCs w:val="24"/>
        </w:rPr>
      </w:pPr>
      <w:r>
        <w:rPr>
          <w:color w:val="282828"/>
          <w:sz w:val="24"/>
          <w:szCs w:val="24"/>
        </w:rPr>
        <w:t>Collectors can recommend Donors.</w:t>
      </w:r>
    </w:p>
    <w:p w14:paraId="67F3DA35" w14:textId="77777777" w:rsidR="005B3CCE" w:rsidRPr="00286EFD" w:rsidRDefault="005B3CCE" w:rsidP="00CD0079">
      <w:pPr>
        <w:widowControl/>
        <w:numPr>
          <w:ilvl w:val="0"/>
          <w:numId w:val="34"/>
        </w:numPr>
        <w:shd w:val="clear" w:color="auto" w:fill="FFFFFF"/>
        <w:autoSpaceDE/>
        <w:autoSpaceDN/>
        <w:spacing w:after="240" w:line="360" w:lineRule="auto"/>
        <w:jc w:val="both"/>
        <w:rPr>
          <w:sz w:val="24"/>
          <w:szCs w:val="24"/>
        </w:rPr>
      </w:pPr>
      <w:r>
        <w:rPr>
          <w:color w:val="282828"/>
          <w:sz w:val="24"/>
          <w:szCs w:val="24"/>
        </w:rPr>
        <w:t xml:space="preserve">Collectors can make food request </w:t>
      </w:r>
    </w:p>
    <w:p w14:paraId="11070663" w14:textId="77777777" w:rsidR="005B3CCE" w:rsidRDefault="005B3CCE" w:rsidP="00CD0079">
      <w:pPr>
        <w:spacing w:line="360" w:lineRule="auto"/>
        <w:ind w:left="720"/>
        <w:jc w:val="both"/>
        <w:rPr>
          <w:sz w:val="28"/>
          <w:szCs w:val="28"/>
        </w:rPr>
      </w:pPr>
    </w:p>
    <w:p w14:paraId="558CC35A" w14:textId="77777777" w:rsidR="005B3CCE" w:rsidRDefault="005B3CCE" w:rsidP="00CD0079">
      <w:pPr>
        <w:widowControl/>
        <w:numPr>
          <w:ilvl w:val="0"/>
          <w:numId w:val="25"/>
        </w:numPr>
        <w:autoSpaceDE/>
        <w:autoSpaceDN/>
        <w:spacing w:line="360" w:lineRule="auto"/>
        <w:jc w:val="both"/>
        <w:rPr>
          <w:sz w:val="28"/>
          <w:szCs w:val="28"/>
        </w:rPr>
      </w:pPr>
      <w:r>
        <w:rPr>
          <w:sz w:val="28"/>
          <w:szCs w:val="28"/>
        </w:rPr>
        <w:t>UML DESIGN</w:t>
      </w:r>
    </w:p>
    <w:p w14:paraId="142F472A" w14:textId="77777777" w:rsidR="005B3CCE" w:rsidRDefault="005B3CCE" w:rsidP="00CD0079">
      <w:pPr>
        <w:spacing w:line="360" w:lineRule="auto"/>
        <w:ind w:left="720"/>
        <w:jc w:val="both"/>
        <w:rPr>
          <w:sz w:val="24"/>
          <w:szCs w:val="24"/>
        </w:rPr>
      </w:pPr>
      <w:r>
        <w:rPr>
          <w:sz w:val="24"/>
          <w:szCs w:val="24"/>
        </w:rPr>
        <w:t xml:space="preserve">     The design phase of this project looks at various phases such as</w:t>
      </w:r>
    </w:p>
    <w:p w14:paraId="74C9C636" w14:textId="77777777" w:rsidR="005B3CCE" w:rsidRDefault="005B3CCE" w:rsidP="00CD0079">
      <w:pPr>
        <w:spacing w:line="360" w:lineRule="auto"/>
        <w:ind w:left="720"/>
        <w:jc w:val="both"/>
        <w:rPr>
          <w:sz w:val="24"/>
          <w:szCs w:val="24"/>
        </w:rPr>
      </w:pPr>
    </w:p>
    <w:p w14:paraId="7BC5E90B" w14:textId="77777777" w:rsidR="005B3CCE" w:rsidRDefault="005B3CCE" w:rsidP="00CD0079">
      <w:pPr>
        <w:widowControl/>
        <w:numPr>
          <w:ilvl w:val="0"/>
          <w:numId w:val="35"/>
        </w:numPr>
        <w:autoSpaceDE/>
        <w:autoSpaceDN/>
        <w:spacing w:line="360" w:lineRule="auto"/>
        <w:jc w:val="both"/>
        <w:rPr>
          <w:sz w:val="24"/>
          <w:szCs w:val="24"/>
        </w:rPr>
      </w:pPr>
      <w:r>
        <w:rPr>
          <w:sz w:val="24"/>
          <w:szCs w:val="24"/>
        </w:rPr>
        <w:t>CLASS DIAGRAM</w:t>
      </w:r>
    </w:p>
    <w:p w14:paraId="728A4CB2" w14:textId="77777777" w:rsidR="005B3CCE" w:rsidRDefault="005B3CCE" w:rsidP="00CD0079">
      <w:pPr>
        <w:spacing w:line="360" w:lineRule="auto"/>
        <w:ind w:left="1440"/>
        <w:jc w:val="both"/>
        <w:rPr>
          <w:sz w:val="24"/>
          <w:szCs w:val="24"/>
        </w:rPr>
      </w:pPr>
      <w:r>
        <w:rPr>
          <w:sz w:val="24"/>
          <w:szCs w:val="24"/>
        </w:rPr>
        <w:t xml:space="preserve">          The flow and connection of the system can be shown using a class diagram. The class diagram below shows the connection and dependencies between the classes. The class diagram can be used to generate the ERD of the system.</w:t>
      </w:r>
    </w:p>
    <w:p w14:paraId="3EAD32B0" w14:textId="77777777" w:rsidR="005B3CCE" w:rsidRDefault="005B3CCE" w:rsidP="00CD0079">
      <w:pPr>
        <w:widowControl/>
        <w:numPr>
          <w:ilvl w:val="0"/>
          <w:numId w:val="36"/>
        </w:numPr>
        <w:autoSpaceDE/>
        <w:autoSpaceDN/>
        <w:spacing w:line="360" w:lineRule="auto"/>
        <w:jc w:val="both"/>
        <w:rPr>
          <w:sz w:val="24"/>
          <w:szCs w:val="24"/>
        </w:rPr>
      </w:pPr>
      <w:r>
        <w:rPr>
          <w:sz w:val="24"/>
          <w:szCs w:val="24"/>
        </w:rPr>
        <w:t>Primary actors: this a person or an entity that interacts directly with the system to achieve a specif</w:t>
      </w:r>
      <w:r w:rsidR="00C96CAA">
        <w:rPr>
          <w:sz w:val="24"/>
          <w:szCs w:val="24"/>
        </w:rPr>
        <w:t>ic objective. They include; Dono</w:t>
      </w:r>
      <w:r>
        <w:rPr>
          <w:sz w:val="24"/>
          <w:szCs w:val="24"/>
        </w:rPr>
        <w:t>r, Collector and Admin.</w:t>
      </w:r>
    </w:p>
    <w:p w14:paraId="157E64AE" w14:textId="77777777" w:rsidR="005B3CCE" w:rsidRDefault="005B3CCE" w:rsidP="00CD0079">
      <w:pPr>
        <w:widowControl/>
        <w:numPr>
          <w:ilvl w:val="0"/>
          <w:numId w:val="36"/>
        </w:numPr>
        <w:autoSpaceDE/>
        <w:autoSpaceDN/>
        <w:spacing w:line="360" w:lineRule="auto"/>
        <w:jc w:val="both"/>
        <w:rPr>
          <w:sz w:val="24"/>
          <w:szCs w:val="24"/>
        </w:rPr>
      </w:pPr>
      <w:r>
        <w:rPr>
          <w:sz w:val="24"/>
          <w:szCs w:val="24"/>
        </w:rPr>
        <w:t>Secondary actors: this is a person or an entity that interacts indirectly with the system to support the primary actors in achieving their objectives. They include; System, Admin, Third-party.</w:t>
      </w:r>
    </w:p>
    <w:p w14:paraId="2CE9196A" w14:textId="77777777" w:rsidR="005B3CCE" w:rsidRDefault="005B3CCE" w:rsidP="00CD0079">
      <w:pPr>
        <w:widowControl/>
        <w:numPr>
          <w:ilvl w:val="0"/>
          <w:numId w:val="36"/>
        </w:numPr>
        <w:autoSpaceDE/>
        <w:autoSpaceDN/>
        <w:spacing w:line="360" w:lineRule="auto"/>
        <w:jc w:val="both"/>
        <w:rPr>
          <w:sz w:val="24"/>
          <w:szCs w:val="24"/>
        </w:rPr>
      </w:pPr>
      <w:r>
        <w:rPr>
          <w:sz w:val="24"/>
          <w:szCs w:val="24"/>
        </w:rPr>
        <w:t>Classes: they are constructs used to define objects and behaviors within a system. This includes;</w:t>
      </w:r>
      <w:r w:rsidR="00C96CAA">
        <w:rPr>
          <w:sz w:val="24"/>
          <w:szCs w:val="24"/>
        </w:rPr>
        <w:t xml:space="preserve"> User, Collector, Dono</w:t>
      </w:r>
      <w:r>
        <w:rPr>
          <w:sz w:val="24"/>
          <w:szCs w:val="24"/>
        </w:rPr>
        <w:t>r, Admin, Post, History, Messaging, Notification, Wallet, Transaction.</w:t>
      </w:r>
    </w:p>
    <w:p w14:paraId="0580C5D0" w14:textId="77777777" w:rsidR="005B3CCE" w:rsidRDefault="005B3CCE" w:rsidP="00CD0079">
      <w:pPr>
        <w:widowControl/>
        <w:numPr>
          <w:ilvl w:val="0"/>
          <w:numId w:val="36"/>
        </w:numPr>
        <w:autoSpaceDE/>
        <w:autoSpaceDN/>
        <w:spacing w:line="360" w:lineRule="auto"/>
        <w:jc w:val="both"/>
        <w:rPr>
          <w:sz w:val="24"/>
          <w:szCs w:val="24"/>
        </w:rPr>
      </w:pPr>
      <w:r>
        <w:rPr>
          <w:sz w:val="24"/>
          <w:szCs w:val="24"/>
        </w:rPr>
        <w:t xml:space="preserve">Diagram </w:t>
      </w:r>
    </w:p>
    <w:p w14:paraId="383168EC" w14:textId="77777777" w:rsidR="005B3CCE" w:rsidRDefault="005B3CCE" w:rsidP="00CD0079">
      <w:pPr>
        <w:spacing w:line="360" w:lineRule="auto"/>
        <w:ind w:left="2160"/>
        <w:jc w:val="both"/>
        <w:rPr>
          <w:sz w:val="24"/>
          <w:szCs w:val="24"/>
        </w:rPr>
      </w:pPr>
      <w:r>
        <w:rPr>
          <w:noProof/>
          <w:sz w:val="24"/>
          <w:szCs w:val="24"/>
        </w:rPr>
        <w:lastRenderedPageBreak/>
        <w:drawing>
          <wp:inline distT="0" distB="0" distL="0" distR="0" wp14:anchorId="44B8EB45" wp14:editId="05268A97">
            <wp:extent cx="5289550" cy="28448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9550" cy="2844800"/>
                    </a:xfrm>
                    <a:prstGeom prst="rect">
                      <a:avLst/>
                    </a:prstGeom>
                    <a:noFill/>
                    <a:ln>
                      <a:noFill/>
                    </a:ln>
                  </pic:spPr>
                </pic:pic>
              </a:graphicData>
            </a:graphic>
          </wp:inline>
        </w:drawing>
      </w:r>
    </w:p>
    <w:p w14:paraId="5A92ED97" w14:textId="77777777" w:rsidR="005B3CCE" w:rsidRDefault="005B3CCE" w:rsidP="00CD0079">
      <w:pPr>
        <w:spacing w:line="360" w:lineRule="auto"/>
        <w:ind w:left="2160"/>
        <w:jc w:val="both"/>
        <w:rPr>
          <w:b/>
          <w:sz w:val="24"/>
          <w:szCs w:val="24"/>
        </w:rPr>
      </w:pPr>
      <w:r>
        <w:rPr>
          <w:b/>
          <w:sz w:val="24"/>
          <w:szCs w:val="24"/>
        </w:rPr>
        <w:t>Figure 1</w:t>
      </w:r>
    </w:p>
    <w:p w14:paraId="51B19B1D" w14:textId="77777777" w:rsidR="005B3CCE" w:rsidRDefault="005B3CCE" w:rsidP="00CD0079">
      <w:pPr>
        <w:spacing w:line="360" w:lineRule="auto"/>
        <w:ind w:left="1440"/>
        <w:jc w:val="both"/>
        <w:rPr>
          <w:sz w:val="24"/>
          <w:szCs w:val="24"/>
        </w:rPr>
      </w:pPr>
    </w:p>
    <w:p w14:paraId="25987889" w14:textId="77777777" w:rsidR="005B3CCE" w:rsidRDefault="005B3CCE" w:rsidP="00CD0079">
      <w:pPr>
        <w:widowControl/>
        <w:numPr>
          <w:ilvl w:val="0"/>
          <w:numId w:val="35"/>
        </w:numPr>
        <w:autoSpaceDE/>
        <w:autoSpaceDN/>
        <w:spacing w:line="360" w:lineRule="auto"/>
        <w:jc w:val="both"/>
        <w:rPr>
          <w:sz w:val="24"/>
          <w:szCs w:val="24"/>
        </w:rPr>
      </w:pPr>
      <w:r>
        <w:rPr>
          <w:sz w:val="24"/>
          <w:szCs w:val="24"/>
        </w:rPr>
        <w:t>USE CASE DIAGRAM</w:t>
      </w:r>
    </w:p>
    <w:p w14:paraId="6554E0CE" w14:textId="77777777" w:rsidR="005B3CCE" w:rsidRDefault="005B3CCE" w:rsidP="00CD0079">
      <w:pPr>
        <w:spacing w:line="360" w:lineRule="auto"/>
        <w:ind w:left="1440"/>
        <w:jc w:val="both"/>
        <w:rPr>
          <w:sz w:val="24"/>
          <w:szCs w:val="24"/>
        </w:rPr>
      </w:pPr>
      <w:r>
        <w:rPr>
          <w:sz w:val="24"/>
          <w:szCs w:val="24"/>
        </w:rPr>
        <w:t xml:space="preserve">     The use cases represent the processes of our system. The various use cases are: Registration, Login, Logout, </w:t>
      </w:r>
      <w:proofErr w:type="gramStart"/>
      <w:r>
        <w:rPr>
          <w:sz w:val="24"/>
          <w:szCs w:val="24"/>
        </w:rPr>
        <w:t>Forgot</w:t>
      </w:r>
      <w:proofErr w:type="gramEnd"/>
      <w:r>
        <w:rPr>
          <w:sz w:val="24"/>
          <w:szCs w:val="24"/>
        </w:rPr>
        <w:t xml:space="preserve"> password, Create food post, Collect food post, Make deposit into wallet, Recommend Donor, Messaging(chat), Upload photo. </w:t>
      </w:r>
    </w:p>
    <w:p w14:paraId="04413228" w14:textId="77777777" w:rsidR="005B3CCE" w:rsidRDefault="005B3CCE" w:rsidP="00CD0079">
      <w:pPr>
        <w:spacing w:line="360" w:lineRule="auto"/>
        <w:ind w:left="1440"/>
        <w:jc w:val="both"/>
        <w:rPr>
          <w:sz w:val="24"/>
          <w:szCs w:val="24"/>
        </w:rPr>
      </w:pPr>
      <w:r>
        <w:rPr>
          <w:sz w:val="24"/>
          <w:szCs w:val="24"/>
        </w:rPr>
        <w:t>The interaction between these use cases and their constraints is shown by the help of a use case diagram.</w:t>
      </w:r>
    </w:p>
    <w:p w14:paraId="542DCA8C" w14:textId="77777777" w:rsidR="005B3CCE" w:rsidRDefault="005B3CCE" w:rsidP="00CD0079">
      <w:pPr>
        <w:spacing w:line="360" w:lineRule="auto"/>
        <w:ind w:left="1440"/>
        <w:jc w:val="both"/>
        <w:rPr>
          <w:sz w:val="24"/>
          <w:szCs w:val="24"/>
        </w:rPr>
      </w:pPr>
      <w:r>
        <w:rPr>
          <w:noProof/>
          <w:sz w:val="24"/>
          <w:szCs w:val="24"/>
        </w:rPr>
        <w:drawing>
          <wp:inline distT="0" distB="0" distL="0" distR="0" wp14:anchorId="329F7223" wp14:editId="29EA73CB">
            <wp:extent cx="5378450" cy="2552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8450" cy="2552700"/>
                    </a:xfrm>
                    <a:prstGeom prst="rect">
                      <a:avLst/>
                    </a:prstGeom>
                    <a:noFill/>
                    <a:ln>
                      <a:noFill/>
                    </a:ln>
                  </pic:spPr>
                </pic:pic>
              </a:graphicData>
            </a:graphic>
          </wp:inline>
        </w:drawing>
      </w:r>
    </w:p>
    <w:p w14:paraId="7BC04887" w14:textId="77777777" w:rsidR="005B3CCE" w:rsidRDefault="005B3CCE" w:rsidP="00CD0079">
      <w:pPr>
        <w:spacing w:line="360" w:lineRule="auto"/>
        <w:ind w:left="1440"/>
        <w:jc w:val="both"/>
        <w:rPr>
          <w:b/>
          <w:sz w:val="24"/>
          <w:szCs w:val="24"/>
        </w:rPr>
      </w:pPr>
      <w:r>
        <w:rPr>
          <w:b/>
          <w:sz w:val="24"/>
          <w:szCs w:val="24"/>
        </w:rPr>
        <w:t>Figure 2</w:t>
      </w:r>
    </w:p>
    <w:p w14:paraId="1AAB63EC" w14:textId="77777777" w:rsidR="005B3CCE" w:rsidRDefault="005B3CCE" w:rsidP="00CD0079">
      <w:pPr>
        <w:spacing w:line="360" w:lineRule="auto"/>
        <w:ind w:left="1440"/>
        <w:jc w:val="both"/>
        <w:rPr>
          <w:sz w:val="24"/>
          <w:szCs w:val="24"/>
        </w:rPr>
      </w:pPr>
    </w:p>
    <w:p w14:paraId="3C251865" w14:textId="77777777" w:rsidR="005B3CCE" w:rsidRDefault="005B3CCE" w:rsidP="00CD0079">
      <w:pPr>
        <w:widowControl/>
        <w:numPr>
          <w:ilvl w:val="0"/>
          <w:numId w:val="35"/>
        </w:numPr>
        <w:autoSpaceDE/>
        <w:autoSpaceDN/>
        <w:spacing w:line="360" w:lineRule="auto"/>
        <w:jc w:val="both"/>
        <w:rPr>
          <w:sz w:val="24"/>
          <w:szCs w:val="24"/>
        </w:rPr>
      </w:pPr>
      <w:r>
        <w:rPr>
          <w:sz w:val="24"/>
          <w:szCs w:val="24"/>
        </w:rPr>
        <w:lastRenderedPageBreak/>
        <w:t>ACTIVITY DIAGRAM</w:t>
      </w:r>
    </w:p>
    <w:p w14:paraId="7625B55A" w14:textId="77777777" w:rsidR="005B3CCE" w:rsidRDefault="005B3CCE" w:rsidP="00CD0079">
      <w:pPr>
        <w:spacing w:line="360" w:lineRule="auto"/>
        <w:ind w:left="1440"/>
        <w:jc w:val="both"/>
        <w:rPr>
          <w:sz w:val="24"/>
          <w:szCs w:val="24"/>
        </w:rPr>
      </w:pPr>
      <w:r>
        <w:t xml:space="preserve">     </w:t>
      </w:r>
      <w:r>
        <w:rPr>
          <w:sz w:val="24"/>
          <w:szCs w:val="24"/>
        </w:rPr>
        <w:t xml:space="preserve"> To give us a behavioral view we decided to model the flow of the system in terms of the two major activities of the system in an activity diagram.</w:t>
      </w:r>
    </w:p>
    <w:p w14:paraId="1FAB35A8" w14:textId="77777777" w:rsidR="005B3CCE" w:rsidRDefault="005B3CCE" w:rsidP="00CD0079">
      <w:pPr>
        <w:spacing w:line="360" w:lineRule="auto"/>
        <w:ind w:left="1440"/>
        <w:jc w:val="both"/>
        <w:rPr>
          <w:sz w:val="24"/>
          <w:szCs w:val="24"/>
        </w:rPr>
      </w:pPr>
    </w:p>
    <w:p w14:paraId="06364088" w14:textId="77777777" w:rsidR="005B3CCE" w:rsidRDefault="005B3CCE" w:rsidP="00CD0079">
      <w:pPr>
        <w:spacing w:line="360" w:lineRule="auto"/>
        <w:ind w:left="1440"/>
        <w:jc w:val="both"/>
        <w:rPr>
          <w:sz w:val="24"/>
          <w:szCs w:val="24"/>
        </w:rPr>
      </w:pPr>
      <w:r>
        <w:rPr>
          <w:sz w:val="24"/>
          <w:szCs w:val="24"/>
        </w:rPr>
        <w:t>Activity diagram to collect and donate food</w:t>
      </w:r>
    </w:p>
    <w:p w14:paraId="6A56545B" w14:textId="77777777" w:rsidR="005B3CCE" w:rsidRDefault="005B3CCE" w:rsidP="00CD0079">
      <w:pPr>
        <w:spacing w:line="360" w:lineRule="auto"/>
        <w:ind w:left="1440"/>
        <w:jc w:val="both"/>
      </w:pPr>
      <w:r>
        <w:rPr>
          <w:noProof/>
        </w:rPr>
        <w:drawing>
          <wp:inline distT="0" distB="0" distL="0" distR="0" wp14:anchorId="22690CBD" wp14:editId="331A67E8">
            <wp:extent cx="5708650" cy="34671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8650" cy="3467100"/>
                    </a:xfrm>
                    <a:prstGeom prst="rect">
                      <a:avLst/>
                    </a:prstGeom>
                    <a:noFill/>
                    <a:ln>
                      <a:noFill/>
                    </a:ln>
                  </pic:spPr>
                </pic:pic>
              </a:graphicData>
            </a:graphic>
          </wp:inline>
        </w:drawing>
      </w:r>
    </w:p>
    <w:p w14:paraId="0CEF14AF" w14:textId="77777777" w:rsidR="005B3CCE" w:rsidRDefault="005B3CCE" w:rsidP="00CD0079">
      <w:pPr>
        <w:spacing w:line="360" w:lineRule="auto"/>
        <w:ind w:left="1440"/>
        <w:jc w:val="both"/>
        <w:rPr>
          <w:b/>
          <w:sz w:val="24"/>
          <w:szCs w:val="24"/>
        </w:rPr>
      </w:pPr>
      <w:r>
        <w:rPr>
          <w:b/>
          <w:sz w:val="24"/>
          <w:szCs w:val="24"/>
        </w:rPr>
        <w:t>Figure 3</w:t>
      </w:r>
    </w:p>
    <w:p w14:paraId="4AF92716" w14:textId="77777777" w:rsidR="005B3CCE" w:rsidRDefault="005B3CCE" w:rsidP="00CD0079">
      <w:pPr>
        <w:spacing w:line="360" w:lineRule="auto"/>
        <w:ind w:left="1440"/>
        <w:jc w:val="both"/>
        <w:rPr>
          <w:sz w:val="24"/>
          <w:szCs w:val="24"/>
        </w:rPr>
      </w:pPr>
    </w:p>
    <w:p w14:paraId="535D4298" w14:textId="77777777" w:rsidR="005B3CCE" w:rsidRDefault="005B3CCE" w:rsidP="00CD0079">
      <w:pPr>
        <w:widowControl/>
        <w:numPr>
          <w:ilvl w:val="0"/>
          <w:numId w:val="35"/>
        </w:numPr>
        <w:autoSpaceDE/>
        <w:autoSpaceDN/>
        <w:spacing w:line="360" w:lineRule="auto"/>
        <w:jc w:val="both"/>
        <w:rPr>
          <w:sz w:val="24"/>
          <w:szCs w:val="24"/>
        </w:rPr>
      </w:pPr>
      <w:r>
        <w:rPr>
          <w:sz w:val="24"/>
          <w:szCs w:val="24"/>
        </w:rPr>
        <w:t>SEQUENCE DIAGRAM</w:t>
      </w:r>
    </w:p>
    <w:p w14:paraId="3BD0A5A0" w14:textId="77777777" w:rsidR="005B3CCE" w:rsidRDefault="005B3CCE" w:rsidP="00CD0079">
      <w:pPr>
        <w:spacing w:line="360" w:lineRule="auto"/>
        <w:ind w:left="1440"/>
        <w:jc w:val="both"/>
        <w:rPr>
          <w:sz w:val="24"/>
          <w:szCs w:val="24"/>
        </w:rPr>
      </w:pPr>
      <w:r>
        <w:rPr>
          <w:sz w:val="24"/>
          <w:szCs w:val="24"/>
        </w:rPr>
        <w:t xml:space="preserve">        The Development of our system needs detailed description and so we try to implement most of our meaningful use cases as sequence diagrams to show the flow of each use case.</w:t>
      </w:r>
    </w:p>
    <w:p w14:paraId="4E6EADE3" w14:textId="77777777" w:rsidR="005B3CCE" w:rsidRDefault="005B3CCE" w:rsidP="00CD0079">
      <w:pPr>
        <w:widowControl/>
        <w:numPr>
          <w:ilvl w:val="0"/>
          <w:numId w:val="37"/>
        </w:numPr>
        <w:autoSpaceDE/>
        <w:autoSpaceDN/>
        <w:spacing w:line="360" w:lineRule="auto"/>
        <w:jc w:val="both"/>
        <w:rPr>
          <w:sz w:val="24"/>
          <w:szCs w:val="24"/>
        </w:rPr>
      </w:pPr>
      <w:r>
        <w:rPr>
          <w:sz w:val="24"/>
          <w:szCs w:val="24"/>
        </w:rPr>
        <w:t>Registration:</w:t>
      </w:r>
      <w:r w:rsidR="000458C6">
        <w:rPr>
          <w:sz w:val="24"/>
          <w:szCs w:val="24"/>
        </w:rPr>
        <w:t xml:space="preserve"> </w:t>
      </w:r>
      <w:r>
        <w:rPr>
          <w:sz w:val="24"/>
          <w:szCs w:val="24"/>
        </w:rPr>
        <w:t>The sequence diagram explains the registration process of our application.</w:t>
      </w:r>
    </w:p>
    <w:p w14:paraId="0711B13D" w14:textId="77777777" w:rsidR="005B3CCE" w:rsidRDefault="005B3CCE" w:rsidP="00CD0079">
      <w:pPr>
        <w:spacing w:line="360" w:lineRule="auto"/>
        <w:ind w:left="2160"/>
        <w:jc w:val="both"/>
        <w:rPr>
          <w:sz w:val="24"/>
          <w:szCs w:val="24"/>
        </w:rPr>
      </w:pPr>
    </w:p>
    <w:p w14:paraId="4CC9277C" w14:textId="77777777" w:rsidR="005B3CCE" w:rsidRDefault="005B3CCE" w:rsidP="00CD0079">
      <w:pPr>
        <w:spacing w:line="360" w:lineRule="auto"/>
        <w:ind w:left="2160"/>
        <w:jc w:val="both"/>
        <w:rPr>
          <w:sz w:val="24"/>
          <w:szCs w:val="24"/>
        </w:rPr>
      </w:pPr>
      <w:r>
        <w:rPr>
          <w:noProof/>
          <w:sz w:val="24"/>
          <w:szCs w:val="24"/>
        </w:rPr>
        <w:lastRenderedPageBreak/>
        <w:drawing>
          <wp:inline distT="0" distB="0" distL="0" distR="0" wp14:anchorId="1711006E" wp14:editId="024A4AF0">
            <wp:extent cx="5321300" cy="362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3625850"/>
                    </a:xfrm>
                    <a:prstGeom prst="rect">
                      <a:avLst/>
                    </a:prstGeom>
                    <a:noFill/>
                    <a:ln>
                      <a:noFill/>
                    </a:ln>
                  </pic:spPr>
                </pic:pic>
              </a:graphicData>
            </a:graphic>
          </wp:inline>
        </w:drawing>
      </w:r>
    </w:p>
    <w:p w14:paraId="5BFC8DF9" w14:textId="77777777" w:rsidR="005B3CCE" w:rsidRDefault="005B3CCE" w:rsidP="00CD0079">
      <w:pPr>
        <w:spacing w:line="360" w:lineRule="auto"/>
        <w:ind w:left="2160"/>
        <w:jc w:val="both"/>
        <w:rPr>
          <w:b/>
          <w:sz w:val="24"/>
          <w:szCs w:val="24"/>
        </w:rPr>
      </w:pPr>
      <w:r>
        <w:rPr>
          <w:b/>
          <w:sz w:val="24"/>
          <w:szCs w:val="24"/>
        </w:rPr>
        <w:t>Figure 4</w:t>
      </w:r>
    </w:p>
    <w:p w14:paraId="02DF5FB4" w14:textId="77777777" w:rsidR="005B3CCE" w:rsidRDefault="005B3CCE" w:rsidP="00CD0079">
      <w:pPr>
        <w:spacing w:line="360" w:lineRule="auto"/>
        <w:ind w:left="2160"/>
        <w:jc w:val="both"/>
        <w:rPr>
          <w:sz w:val="24"/>
          <w:szCs w:val="24"/>
        </w:rPr>
      </w:pPr>
    </w:p>
    <w:p w14:paraId="4E67327D" w14:textId="77777777" w:rsidR="005B3CCE" w:rsidRDefault="005B3CCE" w:rsidP="00CD0079">
      <w:pPr>
        <w:widowControl/>
        <w:numPr>
          <w:ilvl w:val="0"/>
          <w:numId w:val="37"/>
        </w:numPr>
        <w:autoSpaceDE/>
        <w:autoSpaceDN/>
        <w:spacing w:line="360" w:lineRule="auto"/>
        <w:jc w:val="both"/>
        <w:rPr>
          <w:sz w:val="24"/>
          <w:szCs w:val="24"/>
        </w:rPr>
      </w:pPr>
      <w:r>
        <w:rPr>
          <w:sz w:val="24"/>
          <w:szCs w:val="24"/>
        </w:rPr>
        <w:t>LOGIN/LOGIN: This sequence diagram explains the login and logout process of our application.</w:t>
      </w:r>
    </w:p>
    <w:p w14:paraId="6808C4CB" w14:textId="77777777" w:rsidR="005B3CCE" w:rsidRDefault="005B3CCE" w:rsidP="00CD0079">
      <w:pPr>
        <w:spacing w:line="360" w:lineRule="auto"/>
        <w:ind w:left="2160"/>
        <w:jc w:val="both"/>
        <w:rPr>
          <w:sz w:val="24"/>
          <w:szCs w:val="24"/>
        </w:rPr>
      </w:pPr>
    </w:p>
    <w:p w14:paraId="3372995B" w14:textId="77777777" w:rsidR="005B3CCE" w:rsidRDefault="005B3CCE" w:rsidP="00CD0079">
      <w:pPr>
        <w:spacing w:line="360" w:lineRule="auto"/>
        <w:ind w:left="2160"/>
        <w:jc w:val="both"/>
        <w:rPr>
          <w:sz w:val="24"/>
          <w:szCs w:val="24"/>
        </w:rPr>
      </w:pPr>
      <w:r>
        <w:rPr>
          <w:noProof/>
          <w:sz w:val="24"/>
          <w:szCs w:val="24"/>
        </w:rPr>
        <w:drawing>
          <wp:inline distT="0" distB="0" distL="0" distR="0" wp14:anchorId="77299DE5" wp14:editId="129B49B1">
            <wp:extent cx="5429250" cy="26733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2673350"/>
                    </a:xfrm>
                    <a:prstGeom prst="rect">
                      <a:avLst/>
                    </a:prstGeom>
                    <a:noFill/>
                    <a:ln>
                      <a:noFill/>
                    </a:ln>
                  </pic:spPr>
                </pic:pic>
              </a:graphicData>
            </a:graphic>
          </wp:inline>
        </w:drawing>
      </w:r>
      <w:r>
        <w:rPr>
          <w:sz w:val="24"/>
          <w:szCs w:val="24"/>
        </w:rPr>
        <w:t xml:space="preserve">  </w:t>
      </w:r>
    </w:p>
    <w:p w14:paraId="4E720A54" w14:textId="77777777" w:rsidR="005B3CCE" w:rsidRDefault="005B3CCE" w:rsidP="00CD0079">
      <w:pPr>
        <w:spacing w:line="360" w:lineRule="auto"/>
        <w:ind w:left="2160"/>
        <w:jc w:val="both"/>
        <w:rPr>
          <w:b/>
          <w:sz w:val="24"/>
          <w:szCs w:val="24"/>
        </w:rPr>
      </w:pPr>
      <w:r>
        <w:rPr>
          <w:b/>
          <w:sz w:val="24"/>
          <w:szCs w:val="24"/>
        </w:rPr>
        <w:t>Figure 5</w:t>
      </w:r>
    </w:p>
    <w:p w14:paraId="0803234B" w14:textId="77777777" w:rsidR="005B3CCE" w:rsidRDefault="005B3CCE" w:rsidP="00CD0079">
      <w:pPr>
        <w:spacing w:line="360" w:lineRule="auto"/>
        <w:ind w:left="2160"/>
        <w:jc w:val="both"/>
        <w:rPr>
          <w:sz w:val="24"/>
          <w:szCs w:val="24"/>
        </w:rPr>
      </w:pPr>
      <w:r>
        <w:rPr>
          <w:noProof/>
          <w:sz w:val="24"/>
          <w:szCs w:val="24"/>
        </w:rPr>
        <w:lastRenderedPageBreak/>
        <w:drawing>
          <wp:inline distT="0" distB="0" distL="0" distR="0" wp14:anchorId="6A66BA47" wp14:editId="020531BA">
            <wp:extent cx="5429250" cy="2971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2971800"/>
                    </a:xfrm>
                    <a:prstGeom prst="rect">
                      <a:avLst/>
                    </a:prstGeom>
                    <a:noFill/>
                    <a:ln>
                      <a:noFill/>
                    </a:ln>
                  </pic:spPr>
                </pic:pic>
              </a:graphicData>
            </a:graphic>
          </wp:inline>
        </w:drawing>
      </w:r>
    </w:p>
    <w:p w14:paraId="7B6DA180" w14:textId="77777777" w:rsidR="005B3CCE" w:rsidRDefault="005B3CCE" w:rsidP="00CD0079">
      <w:pPr>
        <w:spacing w:line="360" w:lineRule="auto"/>
        <w:ind w:left="2160"/>
        <w:jc w:val="both"/>
        <w:rPr>
          <w:b/>
          <w:sz w:val="24"/>
          <w:szCs w:val="24"/>
        </w:rPr>
      </w:pPr>
      <w:r>
        <w:rPr>
          <w:b/>
          <w:sz w:val="24"/>
          <w:szCs w:val="24"/>
        </w:rPr>
        <w:t>Figure 6</w:t>
      </w:r>
    </w:p>
    <w:p w14:paraId="37D9A09D" w14:textId="77777777" w:rsidR="005B3CCE" w:rsidRDefault="005B3CCE" w:rsidP="00CD0079">
      <w:pPr>
        <w:spacing w:line="360" w:lineRule="auto"/>
        <w:ind w:left="2160"/>
        <w:jc w:val="both"/>
        <w:rPr>
          <w:b/>
          <w:sz w:val="24"/>
          <w:szCs w:val="24"/>
        </w:rPr>
      </w:pPr>
    </w:p>
    <w:p w14:paraId="32F37D47" w14:textId="77777777" w:rsidR="005B3CCE" w:rsidRDefault="005B3CCE" w:rsidP="00CD0079">
      <w:pPr>
        <w:widowControl/>
        <w:numPr>
          <w:ilvl w:val="0"/>
          <w:numId w:val="37"/>
        </w:numPr>
        <w:autoSpaceDE/>
        <w:autoSpaceDN/>
        <w:spacing w:line="360" w:lineRule="auto"/>
        <w:jc w:val="both"/>
        <w:rPr>
          <w:sz w:val="24"/>
          <w:szCs w:val="24"/>
        </w:rPr>
      </w:pPr>
      <w:r>
        <w:rPr>
          <w:sz w:val="24"/>
          <w:szCs w:val="24"/>
        </w:rPr>
        <w:t>Forgot password: The system comes with a forgot password to ensure security, reliability, and usability we model this into a sequence diagram to show the follow of the process.</w:t>
      </w:r>
    </w:p>
    <w:p w14:paraId="4219E941" w14:textId="77777777" w:rsidR="005B3CCE" w:rsidRDefault="005B3CCE" w:rsidP="00CD0079">
      <w:pPr>
        <w:spacing w:line="360" w:lineRule="auto"/>
        <w:ind w:left="2160"/>
        <w:jc w:val="both"/>
        <w:rPr>
          <w:sz w:val="24"/>
          <w:szCs w:val="24"/>
        </w:rPr>
      </w:pPr>
    </w:p>
    <w:p w14:paraId="771641FE" w14:textId="77777777" w:rsidR="005B3CCE" w:rsidRDefault="005B3CCE" w:rsidP="00CD0079">
      <w:pPr>
        <w:spacing w:line="360" w:lineRule="auto"/>
        <w:ind w:left="2160"/>
        <w:jc w:val="both"/>
        <w:rPr>
          <w:sz w:val="24"/>
          <w:szCs w:val="24"/>
        </w:rPr>
      </w:pPr>
      <w:r>
        <w:rPr>
          <w:noProof/>
          <w:sz w:val="24"/>
          <w:szCs w:val="24"/>
        </w:rPr>
        <w:drawing>
          <wp:inline distT="0" distB="0" distL="0" distR="0" wp14:anchorId="1C5170AF" wp14:editId="7B5CA152">
            <wp:extent cx="5213350" cy="270510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3350" cy="2705100"/>
                    </a:xfrm>
                    <a:prstGeom prst="rect">
                      <a:avLst/>
                    </a:prstGeom>
                    <a:noFill/>
                    <a:ln>
                      <a:noFill/>
                    </a:ln>
                  </pic:spPr>
                </pic:pic>
              </a:graphicData>
            </a:graphic>
          </wp:inline>
        </w:drawing>
      </w:r>
    </w:p>
    <w:p w14:paraId="2BEEB63E" w14:textId="77777777" w:rsidR="005B3CCE" w:rsidRDefault="005B3CCE" w:rsidP="00CD0079">
      <w:pPr>
        <w:spacing w:line="360" w:lineRule="auto"/>
        <w:ind w:left="2160"/>
        <w:jc w:val="both"/>
        <w:rPr>
          <w:b/>
          <w:sz w:val="24"/>
          <w:szCs w:val="24"/>
        </w:rPr>
      </w:pPr>
      <w:r>
        <w:rPr>
          <w:b/>
          <w:sz w:val="24"/>
          <w:szCs w:val="24"/>
        </w:rPr>
        <w:t>Figure 7</w:t>
      </w:r>
    </w:p>
    <w:p w14:paraId="7FD243DC" w14:textId="77777777" w:rsidR="005B3CCE" w:rsidRDefault="005B3CCE" w:rsidP="00CD0079">
      <w:pPr>
        <w:spacing w:line="360" w:lineRule="auto"/>
        <w:ind w:left="2160"/>
        <w:jc w:val="both"/>
        <w:rPr>
          <w:sz w:val="24"/>
          <w:szCs w:val="24"/>
        </w:rPr>
      </w:pPr>
    </w:p>
    <w:p w14:paraId="408238DF" w14:textId="77777777" w:rsidR="005B3CCE" w:rsidRDefault="005B3CCE" w:rsidP="00CD0079">
      <w:pPr>
        <w:widowControl/>
        <w:numPr>
          <w:ilvl w:val="0"/>
          <w:numId w:val="37"/>
        </w:numPr>
        <w:autoSpaceDE/>
        <w:autoSpaceDN/>
        <w:spacing w:line="360" w:lineRule="auto"/>
        <w:jc w:val="both"/>
        <w:rPr>
          <w:sz w:val="24"/>
          <w:szCs w:val="24"/>
        </w:rPr>
      </w:pPr>
      <w:r>
        <w:rPr>
          <w:sz w:val="24"/>
          <w:szCs w:val="24"/>
        </w:rPr>
        <w:lastRenderedPageBreak/>
        <w:t>Create food post: Donors use this process to create food post in which the want to advertise or give out at an auction they can also access all options to creating the food post. Users are allowed to upload post images as explained by the sequence diagram below.</w:t>
      </w:r>
    </w:p>
    <w:p w14:paraId="5ECC96DB" w14:textId="77777777" w:rsidR="005B3CCE" w:rsidRDefault="005B3CCE" w:rsidP="00CD0079">
      <w:pPr>
        <w:spacing w:line="360" w:lineRule="auto"/>
        <w:ind w:left="2160"/>
        <w:jc w:val="both"/>
        <w:rPr>
          <w:sz w:val="24"/>
          <w:szCs w:val="24"/>
        </w:rPr>
      </w:pPr>
    </w:p>
    <w:p w14:paraId="69C43336" w14:textId="77777777" w:rsidR="005B3CCE" w:rsidRDefault="005B3CCE" w:rsidP="00CD0079">
      <w:pPr>
        <w:spacing w:line="360" w:lineRule="auto"/>
        <w:ind w:left="2160"/>
        <w:jc w:val="both"/>
        <w:rPr>
          <w:sz w:val="24"/>
          <w:szCs w:val="24"/>
        </w:rPr>
      </w:pPr>
      <w:r>
        <w:rPr>
          <w:noProof/>
          <w:sz w:val="24"/>
          <w:szCs w:val="24"/>
        </w:rPr>
        <w:drawing>
          <wp:inline distT="0" distB="0" distL="0" distR="0" wp14:anchorId="2BA5BD07" wp14:editId="1051814C">
            <wp:extent cx="5200650" cy="27368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2736850"/>
                    </a:xfrm>
                    <a:prstGeom prst="rect">
                      <a:avLst/>
                    </a:prstGeom>
                    <a:noFill/>
                    <a:ln>
                      <a:noFill/>
                    </a:ln>
                  </pic:spPr>
                </pic:pic>
              </a:graphicData>
            </a:graphic>
          </wp:inline>
        </w:drawing>
      </w:r>
    </w:p>
    <w:p w14:paraId="26ED8EC9" w14:textId="77777777" w:rsidR="005B3CCE" w:rsidRDefault="005B3CCE" w:rsidP="00CD0079">
      <w:pPr>
        <w:spacing w:line="360" w:lineRule="auto"/>
        <w:ind w:left="2160"/>
        <w:jc w:val="both"/>
        <w:rPr>
          <w:b/>
          <w:sz w:val="24"/>
          <w:szCs w:val="24"/>
        </w:rPr>
      </w:pPr>
      <w:r>
        <w:rPr>
          <w:b/>
          <w:sz w:val="24"/>
          <w:szCs w:val="24"/>
        </w:rPr>
        <w:t>Figure 8</w:t>
      </w:r>
    </w:p>
    <w:p w14:paraId="028B8BA4" w14:textId="77777777" w:rsidR="005B3CCE" w:rsidRDefault="005B3CCE" w:rsidP="00CD0079">
      <w:pPr>
        <w:spacing w:line="360" w:lineRule="auto"/>
        <w:jc w:val="both"/>
        <w:rPr>
          <w:sz w:val="24"/>
          <w:szCs w:val="24"/>
        </w:rPr>
      </w:pPr>
    </w:p>
    <w:p w14:paraId="3E78C528" w14:textId="77777777" w:rsidR="005B3CCE" w:rsidRDefault="005B3CCE" w:rsidP="00CD0079">
      <w:pPr>
        <w:widowControl/>
        <w:numPr>
          <w:ilvl w:val="0"/>
          <w:numId w:val="37"/>
        </w:numPr>
        <w:autoSpaceDE/>
        <w:autoSpaceDN/>
        <w:spacing w:line="360" w:lineRule="auto"/>
        <w:jc w:val="both"/>
        <w:rPr>
          <w:sz w:val="24"/>
          <w:szCs w:val="24"/>
        </w:rPr>
      </w:pPr>
      <w:r>
        <w:rPr>
          <w:sz w:val="24"/>
          <w:szCs w:val="24"/>
        </w:rPr>
        <w:t>Update food post: Users have the ability to modify their post for example mark unavailable.</w:t>
      </w:r>
    </w:p>
    <w:p w14:paraId="3A305A50" w14:textId="77777777" w:rsidR="005B3CCE" w:rsidRDefault="005B3CCE" w:rsidP="00CD0079">
      <w:pPr>
        <w:spacing w:line="360" w:lineRule="auto"/>
        <w:ind w:left="2160"/>
        <w:jc w:val="both"/>
        <w:rPr>
          <w:sz w:val="24"/>
          <w:szCs w:val="24"/>
        </w:rPr>
      </w:pPr>
    </w:p>
    <w:p w14:paraId="6C05842E" w14:textId="77777777" w:rsidR="005B3CCE" w:rsidRDefault="005B3CCE" w:rsidP="00CD0079">
      <w:pPr>
        <w:spacing w:line="360" w:lineRule="auto"/>
        <w:ind w:left="2160"/>
        <w:jc w:val="both"/>
        <w:rPr>
          <w:sz w:val="24"/>
          <w:szCs w:val="24"/>
        </w:rPr>
      </w:pPr>
      <w:r>
        <w:rPr>
          <w:noProof/>
          <w:sz w:val="24"/>
          <w:szCs w:val="24"/>
        </w:rPr>
        <w:drawing>
          <wp:inline distT="0" distB="0" distL="0" distR="0" wp14:anchorId="21DA0C97" wp14:editId="4521B760">
            <wp:extent cx="5372100" cy="2362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362200"/>
                    </a:xfrm>
                    <a:prstGeom prst="rect">
                      <a:avLst/>
                    </a:prstGeom>
                    <a:noFill/>
                    <a:ln>
                      <a:noFill/>
                    </a:ln>
                  </pic:spPr>
                </pic:pic>
              </a:graphicData>
            </a:graphic>
          </wp:inline>
        </w:drawing>
      </w:r>
    </w:p>
    <w:p w14:paraId="2AACBFBD" w14:textId="77777777" w:rsidR="005B3CCE" w:rsidRDefault="005B3CCE" w:rsidP="00CD0079">
      <w:pPr>
        <w:spacing w:line="360" w:lineRule="auto"/>
        <w:ind w:left="2160"/>
        <w:jc w:val="both"/>
        <w:rPr>
          <w:b/>
          <w:sz w:val="24"/>
          <w:szCs w:val="24"/>
        </w:rPr>
      </w:pPr>
      <w:r>
        <w:rPr>
          <w:b/>
          <w:sz w:val="24"/>
          <w:szCs w:val="24"/>
        </w:rPr>
        <w:t>Figure 9</w:t>
      </w:r>
    </w:p>
    <w:p w14:paraId="40448635" w14:textId="77777777" w:rsidR="005B3CCE" w:rsidRDefault="005B3CCE" w:rsidP="00CD0079">
      <w:pPr>
        <w:spacing w:line="360" w:lineRule="auto"/>
        <w:ind w:left="2160"/>
        <w:jc w:val="both"/>
        <w:rPr>
          <w:sz w:val="24"/>
          <w:szCs w:val="24"/>
        </w:rPr>
      </w:pPr>
      <w:r>
        <w:rPr>
          <w:sz w:val="24"/>
          <w:szCs w:val="24"/>
        </w:rPr>
        <w:lastRenderedPageBreak/>
        <w:t xml:space="preserve"> </w:t>
      </w:r>
    </w:p>
    <w:p w14:paraId="1FDD8336" w14:textId="77777777" w:rsidR="005B3CCE" w:rsidRDefault="005B3CCE" w:rsidP="00CD0079">
      <w:pPr>
        <w:widowControl/>
        <w:numPr>
          <w:ilvl w:val="0"/>
          <w:numId w:val="37"/>
        </w:numPr>
        <w:autoSpaceDE/>
        <w:autoSpaceDN/>
        <w:spacing w:line="360" w:lineRule="auto"/>
        <w:jc w:val="both"/>
        <w:rPr>
          <w:sz w:val="24"/>
          <w:szCs w:val="24"/>
        </w:rPr>
      </w:pPr>
      <w:r>
        <w:rPr>
          <w:sz w:val="24"/>
          <w:szCs w:val="24"/>
        </w:rPr>
        <w:t>Messaging: Users have the ability to chat with each other but that must be on the basis of a food post.</w:t>
      </w:r>
    </w:p>
    <w:p w14:paraId="0FFF6DEF" w14:textId="77777777" w:rsidR="005B3CCE" w:rsidRDefault="005B3CCE" w:rsidP="00CD0079">
      <w:pPr>
        <w:spacing w:line="360" w:lineRule="auto"/>
        <w:ind w:left="2160"/>
        <w:jc w:val="both"/>
        <w:rPr>
          <w:sz w:val="24"/>
          <w:szCs w:val="24"/>
        </w:rPr>
      </w:pPr>
    </w:p>
    <w:p w14:paraId="55292FF5" w14:textId="77777777" w:rsidR="005B3CCE" w:rsidRDefault="005B3CCE" w:rsidP="00CD0079">
      <w:pPr>
        <w:spacing w:line="360" w:lineRule="auto"/>
        <w:ind w:left="2160"/>
        <w:jc w:val="both"/>
        <w:rPr>
          <w:sz w:val="24"/>
          <w:szCs w:val="24"/>
        </w:rPr>
      </w:pPr>
      <w:r>
        <w:rPr>
          <w:noProof/>
          <w:sz w:val="24"/>
          <w:szCs w:val="24"/>
        </w:rPr>
        <w:drawing>
          <wp:inline distT="0" distB="0" distL="0" distR="0" wp14:anchorId="3984B265" wp14:editId="32BCA256">
            <wp:extent cx="5270500" cy="24828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482850"/>
                    </a:xfrm>
                    <a:prstGeom prst="rect">
                      <a:avLst/>
                    </a:prstGeom>
                    <a:noFill/>
                    <a:ln>
                      <a:noFill/>
                    </a:ln>
                  </pic:spPr>
                </pic:pic>
              </a:graphicData>
            </a:graphic>
          </wp:inline>
        </w:drawing>
      </w:r>
    </w:p>
    <w:p w14:paraId="2821A472" w14:textId="77777777" w:rsidR="005B3CCE" w:rsidRDefault="005B3CCE" w:rsidP="00CD0079">
      <w:pPr>
        <w:spacing w:line="360" w:lineRule="auto"/>
        <w:ind w:left="2160"/>
        <w:jc w:val="both"/>
        <w:rPr>
          <w:b/>
          <w:sz w:val="24"/>
          <w:szCs w:val="24"/>
        </w:rPr>
      </w:pPr>
      <w:r>
        <w:rPr>
          <w:b/>
          <w:sz w:val="24"/>
          <w:szCs w:val="24"/>
        </w:rPr>
        <w:t>Figure 10</w:t>
      </w:r>
    </w:p>
    <w:p w14:paraId="2DAE661C" w14:textId="77777777" w:rsidR="005B3CCE" w:rsidRDefault="005B3CCE" w:rsidP="00CD0079">
      <w:pPr>
        <w:spacing w:line="360" w:lineRule="auto"/>
        <w:ind w:left="2160"/>
        <w:jc w:val="both"/>
        <w:rPr>
          <w:sz w:val="24"/>
          <w:szCs w:val="24"/>
        </w:rPr>
      </w:pPr>
    </w:p>
    <w:p w14:paraId="168FF899" w14:textId="77777777" w:rsidR="005B3CCE" w:rsidRDefault="005B3CCE" w:rsidP="00CD0079">
      <w:pPr>
        <w:widowControl/>
        <w:numPr>
          <w:ilvl w:val="0"/>
          <w:numId w:val="37"/>
        </w:numPr>
        <w:autoSpaceDE/>
        <w:autoSpaceDN/>
        <w:spacing w:line="360" w:lineRule="auto"/>
        <w:jc w:val="both"/>
        <w:rPr>
          <w:sz w:val="24"/>
          <w:szCs w:val="24"/>
        </w:rPr>
      </w:pPr>
      <w:r>
        <w:rPr>
          <w:sz w:val="24"/>
          <w:szCs w:val="24"/>
        </w:rPr>
        <w:t>Collect food: People who come to our application are used by users to collect food from donors. A sequence diagram is designed to provide development steps on how the food collection process happens including the followed up money transferee.</w:t>
      </w:r>
    </w:p>
    <w:p w14:paraId="2C40B071" w14:textId="77777777" w:rsidR="005B3CCE" w:rsidRDefault="005B3CCE" w:rsidP="00CD0079">
      <w:pPr>
        <w:spacing w:line="360" w:lineRule="auto"/>
        <w:ind w:left="2160"/>
        <w:jc w:val="both"/>
        <w:rPr>
          <w:sz w:val="24"/>
          <w:szCs w:val="24"/>
        </w:rPr>
      </w:pPr>
    </w:p>
    <w:p w14:paraId="48BDB4FE" w14:textId="77777777" w:rsidR="005B3CCE" w:rsidRDefault="005B3CCE" w:rsidP="00CD0079">
      <w:pPr>
        <w:spacing w:line="360" w:lineRule="auto"/>
        <w:ind w:left="2160"/>
        <w:jc w:val="both"/>
        <w:rPr>
          <w:sz w:val="24"/>
          <w:szCs w:val="24"/>
        </w:rPr>
      </w:pPr>
      <w:r>
        <w:rPr>
          <w:noProof/>
          <w:sz w:val="24"/>
          <w:szCs w:val="24"/>
        </w:rPr>
        <w:drawing>
          <wp:inline distT="0" distB="0" distL="0" distR="0" wp14:anchorId="09AC8853" wp14:editId="3AF68BC7">
            <wp:extent cx="5257800" cy="2247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2247900"/>
                    </a:xfrm>
                    <a:prstGeom prst="rect">
                      <a:avLst/>
                    </a:prstGeom>
                    <a:noFill/>
                    <a:ln>
                      <a:noFill/>
                    </a:ln>
                  </pic:spPr>
                </pic:pic>
              </a:graphicData>
            </a:graphic>
          </wp:inline>
        </w:drawing>
      </w:r>
    </w:p>
    <w:p w14:paraId="30D55B3A" w14:textId="77777777" w:rsidR="005B3CCE" w:rsidRDefault="005B3CCE" w:rsidP="00CD0079">
      <w:pPr>
        <w:spacing w:line="360" w:lineRule="auto"/>
        <w:ind w:left="2160"/>
        <w:jc w:val="both"/>
        <w:rPr>
          <w:b/>
          <w:sz w:val="24"/>
          <w:szCs w:val="24"/>
        </w:rPr>
      </w:pPr>
      <w:r>
        <w:rPr>
          <w:b/>
          <w:sz w:val="24"/>
          <w:szCs w:val="24"/>
        </w:rPr>
        <w:t>Figure 11</w:t>
      </w:r>
    </w:p>
    <w:p w14:paraId="04198994" w14:textId="77777777" w:rsidR="005B3CCE" w:rsidRDefault="005B3CCE" w:rsidP="00CD0079">
      <w:pPr>
        <w:spacing w:line="360" w:lineRule="auto"/>
        <w:ind w:left="2160"/>
        <w:jc w:val="both"/>
        <w:rPr>
          <w:sz w:val="24"/>
          <w:szCs w:val="24"/>
        </w:rPr>
      </w:pPr>
    </w:p>
    <w:p w14:paraId="62BFAD82" w14:textId="77777777" w:rsidR="005B3CCE" w:rsidRDefault="005B3CCE" w:rsidP="00CD0079">
      <w:pPr>
        <w:spacing w:line="360" w:lineRule="auto"/>
        <w:ind w:left="2160"/>
        <w:jc w:val="both"/>
        <w:rPr>
          <w:sz w:val="24"/>
          <w:szCs w:val="24"/>
        </w:rPr>
      </w:pPr>
    </w:p>
    <w:p w14:paraId="6E703DA6" w14:textId="77777777" w:rsidR="005B3CCE" w:rsidRDefault="005B3CCE" w:rsidP="00CD0079">
      <w:pPr>
        <w:widowControl/>
        <w:numPr>
          <w:ilvl w:val="0"/>
          <w:numId w:val="37"/>
        </w:numPr>
        <w:autoSpaceDE/>
        <w:autoSpaceDN/>
        <w:spacing w:line="360" w:lineRule="auto"/>
        <w:jc w:val="both"/>
        <w:rPr>
          <w:sz w:val="24"/>
          <w:szCs w:val="24"/>
        </w:rPr>
      </w:pPr>
      <w:r>
        <w:rPr>
          <w:sz w:val="24"/>
          <w:szCs w:val="24"/>
        </w:rPr>
        <w:t>Deposit: Our system comes with a wallet which allows deposit, transfer and withdrawal. The process to deposit money into your wallet account. Transfer money from one account to another. The process of development of these use cases is displayed bellow.</w:t>
      </w:r>
    </w:p>
    <w:p w14:paraId="62F9F8F2" w14:textId="77777777" w:rsidR="005B3CCE" w:rsidRDefault="005B3CCE" w:rsidP="00CD0079">
      <w:pPr>
        <w:spacing w:line="360" w:lineRule="auto"/>
        <w:ind w:left="2160"/>
        <w:jc w:val="both"/>
        <w:rPr>
          <w:sz w:val="24"/>
          <w:szCs w:val="24"/>
        </w:rPr>
      </w:pPr>
    </w:p>
    <w:p w14:paraId="2AD04EA2" w14:textId="77777777" w:rsidR="005B3CCE" w:rsidRDefault="005B3CCE" w:rsidP="00CD0079">
      <w:pPr>
        <w:spacing w:line="360" w:lineRule="auto"/>
        <w:ind w:left="2160"/>
        <w:jc w:val="both"/>
        <w:rPr>
          <w:sz w:val="24"/>
          <w:szCs w:val="24"/>
        </w:rPr>
      </w:pPr>
      <w:r>
        <w:rPr>
          <w:noProof/>
          <w:sz w:val="24"/>
          <w:szCs w:val="24"/>
        </w:rPr>
        <w:drawing>
          <wp:inline distT="0" distB="0" distL="0" distR="0" wp14:anchorId="1F5D30E7" wp14:editId="5529DF10">
            <wp:extent cx="5143500" cy="2603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2603500"/>
                    </a:xfrm>
                    <a:prstGeom prst="rect">
                      <a:avLst/>
                    </a:prstGeom>
                    <a:noFill/>
                    <a:ln>
                      <a:noFill/>
                    </a:ln>
                  </pic:spPr>
                </pic:pic>
              </a:graphicData>
            </a:graphic>
          </wp:inline>
        </w:drawing>
      </w:r>
    </w:p>
    <w:p w14:paraId="146553DA" w14:textId="77777777" w:rsidR="005B3CCE" w:rsidRDefault="005B3CCE" w:rsidP="00CD0079">
      <w:pPr>
        <w:spacing w:line="360" w:lineRule="auto"/>
        <w:ind w:left="2160"/>
        <w:jc w:val="both"/>
        <w:rPr>
          <w:b/>
          <w:sz w:val="24"/>
          <w:szCs w:val="24"/>
        </w:rPr>
      </w:pPr>
      <w:r>
        <w:rPr>
          <w:b/>
          <w:sz w:val="24"/>
          <w:szCs w:val="24"/>
        </w:rPr>
        <w:t>Figure 12</w:t>
      </w:r>
    </w:p>
    <w:p w14:paraId="0E4E921D" w14:textId="77777777" w:rsidR="005B3CCE" w:rsidRDefault="005B3CCE" w:rsidP="00CD0079">
      <w:pPr>
        <w:spacing w:line="360" w:lineRule="auto"/>
        <w:ind w:left="2160"/>
        <w:jc w:val="both"/>
        <w:rPr>
          <w:sz w:val="24"/>
          <w:szCs w:val="24"/>
        </w:rPr>
      </w:pPr>
      <w:r>
        <w:rPr>
          <w:sz w:val="24"/>
          <w:szCs w:val="24"/>
        </w:rPr>
        <w:t xml:space="preserve"> </w:t>
      </w:r>
    </w:p>
    <w:p w14:paraId="774813AF" w14:textId="77777777" w:rsidR="005B3CCE" w:rsidRDefault="005B3CCE" w:rsidP="00CD0079">
      <w:pPr>
        <w:widowControl/>
        <w:numPr>
          <w:ilvl w:val="0"/>
          <w:numId w:val="37"/>
        </w:numPr>
        <w:autoSpaceDE/>
        <w:autoSpaceDN/>
        <w:spacing w:line="360" w:lineRule="auto"/>
        <w:jc w:val="both"/>
        <w:rPr>
          <w:sz w:val="24"/>
          <w:szCs w:val="24"/>
        </w:rPr>
      </w:pPr>
      <w:r>
        <w:rPr>
          <w:sz w:val="24"/>
          <w:szCs w:val="24"/>
        </w:rPr>
        <w:t xml:space="preserve">Manage user: </w:t>
      </w:r>
      <w:r>
        <w:t>The admin does monitor the system from users, post, and transactions, it in this capacity that the admin works as a secondary actor to the system. The sequence diagram bellow shows how the admin manages user of the system by performing add, delete edit actions on the user I information.</w:t>
      </w:r>
    </w:p>
    <w:p w14:paraId="232826C6" w14:textId="77777777" w:rsidR="005B3CCE" w:rsidRDefault="005B3CCE" w:rsidP="00CD0079">
      <w:pPr>
        <w:spacing w:line="360" w:lineRule="auto"/>
        <w:ind w:left="2160"/>
        <w:jc w:val="both"/>
      </w:pPr>
    </w:p>
    <w:p w14:paraId="566439B1" w14:textId="77777777" w:rsidR="005B3CCE" w:rsidRDefault="005B3CCE" w:rsidP="00CD0079">
      <w:pPr>
        <w:spacing w:line="360" w:lineRule="auto"/>
        <w:ind w:left="2160"/>
        <w:jc w:val="both"/>
      </w:pPr>
      <w:r>
        <w:rPr>
          <w:noProof/>
        </w:rPr>
        <w:lastRenderedPageBreak/>
        <w:drawing>
          <wp:inline distT="0" distB="0" distL="0" distR="0" wp14:anchorId="425F5E26" wp14:editId="5FABC2E0">
            <wp:extent cx="5060950" cy="260985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950" cy="2609850"/>
                    </a:xfrm>
                    <a:prstGeom prst="rect">
                      <a:avLst/>
                    </a:prstGeom>
                    <a:noFill/>
                    <a:ln>
                      <a:noFill/>
                    </a:ln>
                  </pic:spPr>
                </pic:pic>
              </a:graphicData>
            </a:graphic>
          </wp:inline>
        </w:drawing>
      </w:r>
    </w:p>
    <w:p w14:paraId="5E062B3E" w14:textId="77777777" w:rsidR="005B3CCE" w:rsidRDefault="005B3CCE" w:rsidP="00CD0079">
      <w:pPr>
        <w:spacing w:line="360" w:lineRule="auto"/>
        <w:ind w:left="2160"/>
        <w:jc w:val="both"/>
        <w:rPr>
          <w:b/>
        </w:rPr>
      </w:pPr>
      <w:r>
        <w:rPr>
          <w:b/>
        </w:rPr>
        <w:t>Figure 13</w:t>
      </w:r>
    </w:p>
    <w:p w14:paraId="2DB5D19A" w14:textId="77777777" w:rsidR="005B3CCE" w:rsidRDefault="005B3CCE" w:rsidP="00CD0079">
      <w:pPr>
        <w:spacing w:line="360" w:lineRule="auto"/>
        <w:ind w:left="2160"/>
        <w:jc w:val="both"/>
      </w:pPr>
    </w:p>
    <w:p w14:paraId="3336BFE3" w14:textId="77777777" w:rsidR="005B3CCE" w:rsidRDefault="005B3CCE" w:rsidP="00CD0079">
      <w:pPr>
        <w:widowControl/>
        <w:numPr>
          <w:ilvl w:val="0"/>
          <w:numId w:val="37"/>
        </w:numPr>
        <w:autoSpaceDE/>
        <w:autoSpaceDN/>
        <w:spacing w:line="360" w:lineRule="auto"/>
        <w:jc w:val="both"/>
        <w:rPr>
          <w:sz w:val="24"/>
          <w:szCs w:val="24"/>
        </w:rPr>
      </w:pPr>
      <w:r>
        <w:rPr>
          <w:sz w:val="24"/>
          <w:szCs w:val="24"/>
        </w:rPr>
        <w:t xml:space="preserve">Recommend user: </w:t>
      </w:r>
      <w:r>
        <w:t>In our system collectors can recommend donors as a form of encouragement.</w:t>
      </w:r>
    </w:p>
    <w:p w14:paraId="566C311E" w14:textId="77777777" w:rsidR="005B3CCE" w:rsidRDefault="005B3CCE" w:rsidP="00CD0079">
      <w:pPr>
        <w:spacing w:line="360" w:lineRule="auto"/>
        <w:ind w:left="2160"/>
        <w:jc w:val="both"/>
      </w:pPr>
    </w:p>
    <w:p w14:paraId="0FA53AF2" w14:textId="77777777" w:rsidR="005B3CCE" w:rsidRDefault="005B3CCE" w:rsidP="00CD0079">
      <w:pPr>
        <w:spacing w:line="360" w:lineRule="auto"/>
        <w:ind w:left="2160"/>
        <w:jc w:val="both"/>
      </w:pPr>
      <w:r>
        <w:rPr>
          <w:noProof/>
        </w:rPr>
        <w:drawing>
          <wp:inline distT="0" distB="0" distL="0" distR="0" wp14:anchorId="5B5FFADE" wp14:editId="0C27FB48">
            <wp:extent cx="5384800" cy="22923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800" cy="2292350"/>
                    </a:xfrm>
                    <a:prstGeom prst="rect">
                      <a:avLst/>
                    </a:prstGeom>
                    <a:noFill/>
                    <a:ln>
                      <a:noFill/>
                    </a:ln>
                  </pic:spPr>
                </pic:pic>
              </a:graphicData>
            </a:graphic>
          </wp:inline>
        </w:drawing>
      </w:r>
    </w:p>
    <w:p w14:paraId="50D310BB" w14:textId="77777777" w:rsidR="005B3CCE" w:rsidRDefault="005B3CCE" w:rsidP="00CD0079">
      <w:pPr>
        <w:spacing w:line="360" w:lineRule="auto"/>
        <w:ind w:left="2160"/>
        <w:jc w:val="both"/>
        <w:rPr>
          <w:b/>
        </w:rPr>
      </w:pPr>
      <w:r>
        <w:rPr>
          <w:b/>
        </w:rPr>
        <w:t>Figure 14</w:t>
      </w:r>
    </w:p>
    <w:p w14:paraId="4C35C653" w14:textId="77777777" w:rsidR="005B3CCE" w:rsidRDefault="005B3CCE" w:rsidP="00CD0079">
      <w:pPr>
        <w:spacing w:line="360" w:lineRule="auto"/>
        <w:ind w:left="2160"/>
        <w:jc w:val="both"/>
      </w:pPr>
    </w:p>
    <w:p w14:paraId="460649AD" w14:textId="77777777" w:rsidR="005B3CCE" w:rsidRDefault="005B3CCE" w:rsidP="00CD0079">
      <w:pPr>
        <w:spacing w:line="360" w:lineRule="auto"/>
        <w:jc w:val="both"/>
        <w:rPr>
          <w:sz w:val="24"/>
          <w:szCs w:val="24"/>
        </w:rPr>
      </w:pPr>
    </w:p>
    <w:p w14:paraId="7A453E6C" w14:textId="77777777" w:rsidR="005B3CCE" w:rsidRDefault="005B3CCE" w:rsidP="00CD0079">
      <w:pPr>
        <w:widowControl/>
        <w:numPr>
          <w:ilvl w:val="0"/>
          <w:numId w:val="25"/>
        </w:numPr>
        <w:autoSpaceDE/>
        <w:autoSpaceDN/>
        <w:spacing w:line="360" w:lineRule="auto"/>
        <w:jc w:val="both"/>
        <w:rPr>
          <w:sz w:val="28"/>
          <w:szCs w:val="28"/>
        </w:rPr>
      </w:pPr>
      <w:r>
        <w:rPr>
          <w:sz w:val="28"/>
          <w:szCs w:val="28"/>
        </w:rPr>
        <w:t>UI DESIGN</w:t>
      </w:r>
    </w:p>
    <w:p w14:paraId="4D78A780" w14:textId="77777777" w:rsidR="005B3CCE" w:rsidRDefault="005B3CCE" w:rsidP="00CD0079">
      <w:pPr>
        <w:spacing w:line="360" w:lineRule="auto"/>
        <w:ind w:left="720"/>
        <w:jc w:val="both"/>
        <w:rPr>
          <w:sz w:val="24"/>
          <w:szCs w:val="24"/>
        </w:rPr>
      </w:pPr>
      <w:r>
        <w:rPr>
          <w:sz w:val="28"/>
          <w:szCs w:val="28"/>
        </w:rPr>
        <w:t xml:space="preserve">      </w:t>
      </w:r>
      <w:r>
        <w:rPr>
          <w:sz w:val="24"/>
          <w:szCs w:val="24"/>
        </w:rPr>
        <w:t xml:space="preserve">In this phase of our project we will be looking at the UI design and implementation. This entails designing the visual layout and interaction of the application. The UI design includes a range of elements such as the color scheme, icons, buttons, menus and other </w:t>
      </w:r>
      <w:r>
        <w:rPr>
          <w:sz w:val="24"/>
          <w:szCs w:val="24"/>
        </w:rPr>
        <w:lastRenderedPageBreak/>
        <w:t>visual components.</w:t>
      </w:r>
    </w:p>
    <w:p w14:paraId="28BEB37E" w14:textId="77777777" w:rsidR="005B3CCE" w:rsidRDefault="005B3CCE" w:rsidP="00CD0079">
      <w:pPr>
        <w:spacing w:line="360" w:lineRule="auto"/>
        <w:ind w:left="720"/>
        <w:jc w:val="both"/>
        <w:rPr>
          <w:sz w:val="24"/>
          <w:szCs w:val="24"/>
        </w:rPr>
      </w:pPr>
    </w:p>
    <w:p w14:paraId="36F8A205" w14:textId="77777777" w:rsidR="005B3CCE" w:rsidRDefault="005B3CCE" w:rsidP="00CD0079">
      <w:pPr>
        <w:widowControl/>
        <w:numPr>
          <w:ilvl w:val="0"/>
          <w:numId w:val="38"/>
        </w:numPr>
        <w:autoSpaceDE/>
        <w:autoSpaceDN/>
        <w:spacing w:line="360" w:lineRule="auto"/>
        <w:jc w:val="both"/>
        <w:rPr>
          <w:sz w:val="24"/>
          <w:szCs w:val="24"/>
        </w:rPr>
      </w:pPr>
      <w:r>
        <w:rPr>
          <w:sz w:val="24"/>
          <w:szCs w:val="24"/>
        </w:rPr>
        <w:t>UI DESIGN CRITERIA</w:t>
      </w:r>
    </w:p>
    <w:p w14:paraId="7B6C6AF6" w14:textId="77777777" w:rsidR="005B3CCE" w:rsidRDefault="005B3CCE" w:rsidP="00CD0079">
      <w:pPr>
        <w:spacing w:line="360" w:lineRule="auto"/>
        <w:ind w:left="1440"/>
        <w:jc w:val="both"/>
        <w:rPr>
          <w:sz w:val="24"/>
          <w:szCs w:val="24"/>
        </w:rPr>
      </w:pPr>
      <w:r>
        <w:rPr>
          <w:sz w:val="24"/>
          <w:szCs w:val="24"/>
        </w:rPr>
        <w:t xml:space="preserve">   In order to come out with the UI design there are various criteria that need to be taken into consideration.</w:t>
      </w:r>
    </w:p>
    <w:p w14:paraId="095054B5" w14:textId="77777777" w:rsidR="005B3CCE" w:rsidRDefault="005B3CCE" w:rsidP="00CD0079">
      <w:pPr>
        <w:spacing w:line="360" w:lineRule="auto"/>
        <w:ind w:left="1440"/>
        <w:jc w:val="both"/>
        <w:rPr>
          <w:sz w:val="24"/>
          <w:szCs w:val="24"/>
        </w:rPr>
      </w:pPr>
    </w:p>
    <w:p w14:paraId="69CE689C" w14:textId="77777777" w:rsidR="005B3CCE" w:rsidRDefault="005B3CCE" w:rsidP="00CD0079">
      <w:pPr>
        <w:widowControl/>
        <w:numPr>
          <w:ilvl w:val="0"/>
          <w:numId w:val="39"/>
        </w:numPr>
        <w:autoSpaceDE/>
        <w:autoSpaceDN/>
        <w:spacing w:line="360" w:lineRule="auto"/>
        <w:jc w:val="both"/>
        <w:rPr>
          <w:sz w:val="24"/>
          <w:szCs w:val="24"/>
        </w:rPr>
      </w:pPr>
      <w:r>
        <w:rPr>
          <w:sz w:val="24"/>
          <w:szCs w:val="24"/>
        </w:rPr>
        <w:t>Colors</w:t>
      </w:r>
    </w:p>
    <w:p w14:paraId="2E90261A" w14:textId="77777777" w:rsidR="005B3CCE" w:rsidRDefault="005B3CCE" w:rsidP="00CD0079">
      <w:pPr>
        <w:spacing w:line="360" w:lineRule="auto"/>
        <w:ind w:left="2160"/>
        <w:jc w:val="both"/>
        <w:rPr>
          <w:sz w:val="24"/>
          <w:szCs w:val="24"/>
        </w:rPr>
      </w:pPr>
      <w:r>
        <w:rPr>
          <w:sz w:val="24"/>
          <w:szCs w:val="24"/>
        </w:rPr>
        <w:t xml:space="preserve">      When deciding on the colors for an application, we need to take into consideration the target audience, trends, user experience and what the application is all about. In this case we are designing an application that deals with food so the colors chosen should be aligned with the main goal of the application.</w:t>
      </w:r>
    </w:p>
    <w:p w14:paraId="6B128FD4" w14:textId="77777777" w:rsidR="005B3CCE" w:rsidRDefault="005B3CCE" w:rsidP="00CD0079">
      <w:pPr>
        <w:spacing w:line="360" w:lineRule="auto"/>
        <w:ind w:left="2160"/>
        <w:jc w:val="both"/>
        <w:rPr>
          <w:sz w:val="24"/>
          <w:szCs w:val="24"/>
        </w:rPr>
      </w:pPr>
    </w:p>
    <w:p w14:paraId="4224B6CB" w14:textId="77777777" w:rsidR="005B3CCE" w:rsidRDefault="005B3CCE" w:rsidP="00CD0079">
      <w:pPr>
        <w:widowControl/>
        <w:numPr>
          <w:ilvl w:val="0"/>
          <w:numId w:val="39"/>
        </w:numPr>
        <w:autoSpaceDE/>
        <w:autoSpaceDN/>
        <w:spacing w:line="360" w:lineRule="auto"/>
        <w:jc w:val="both"/>
        <w:rPr>
          <w:sz w:val="24"/>
          <w:szCs w:val="24"/>
        </w:rPr>
      </w:pPr>
      <w:r>
        <w:rPr>
          <w:sz w:val="24"/>
          <w:szCs w:val="24"/>
        </w:rPr>
        <w:t>Font style</w:t>
      </w:r>
    </w:p>
    <w:p w14:paraId="1585707A" w14:textId="77777777" w:rsidR="005B3CCE" w:rsidRDefault="005B3CCE" w:rsidP="00CD0079">
      <w:pPr>
        <w:spacing w:line="360" w:lineRule="auto"/>
        <w:ind w:left="2160"/>
        <w:jc w:val="both"/>
        <w:rPr>
          <w:sz w:val="24"/>
          <w:szCs w:val="24"/>
        </w:rPr>
      </w:pPr>
      <w:r>
        <w:rPr>
          <w:sz w:val="24"/>
          <w:szCs w:val="24"/>
        </w:rPr>
        <w:t xml:space="preserve">        With regard to the font style used in an application, there are various criteria that need to be considered such as; the font style should be easy to read, has clear distinct letterforms and good contrast between the letters and the background. We need to ensure that the font used is appropriate for the target audience.  Also, the font style should establish visual hierarchy and guide the user’s attention to important elements on the screen.</w:t>
      </w:r>
    </w:p>
    <w:p w14:paraId="3B38ACEC" w14:textId="77777777" w:rsidR="005B3CCE" w:rsidRDefault="005B3CCE" w:rsidP="00CD0079">
      <w:pPr>
        <w:spacing w:line="360" w:lineRule="auto"/>
        <w:ind w:left="2160"/>
        <w:jc w:val="both"/>
        <w:rPr>
          <w:sz w:val="24"/>
          <w:szCs w:val="24"/>
        </w:rPr>
      </w:pPr>
    </w:p>
    <w:p w14:paraId="084EA0D8" w14:textId="77777777" w:rsidR="005B3CCE" w:rsidRDefault="005B3CCE" w:rsidP="00CD0079">
      <w:pPr>
        <w:widowControl/>
        <w:numPr>
          <w:ilvl w:val="0"/>
          <w:numId w:val="39"/>
        </w:numPr>
        <w:autoSpaceDE/>
        <w:autoSpaceDN/>
        <w:spacing w:line="360" w:lineRule="auto"/>
        <w:jc w:val="both"/>
        <w:rPr>
          <w:sz w:val="24"/>
          <w:szCs w:val="24"/>
        </w:rPr>
      </w:pPr>
      <w:r>
        <w:rPr>
          <w:sz w:val="24"/>
          <w:szCs w:val="24"/>
        </w:rPr>
        <w:t>Page size</w:t>
      </w:r>
    </w:p>
    <w:p w14:paraId="4B7D4068" w14:textId="77777777" w:rsidR="005B3CCE" w:rsidRDefault="005B3CCE" w:rsidP="00CD0079">
      <w:pPr>
        <w:spacing w:line="360" w:lineRule="auto"/>
        <w:ind w:left="2160"/>
        <w:jc w:val="both"/>
        <w:rPr>
          <w:sz w:val="24"/>
          <w:szCs w:val="24"/>
        </w:rPr>
      </w:pPr>
      <w:r>
        <w:rPr>
          <w:sz w:val="24"/>
          <w:szCs w:val="24"/>
        </w:rPr>
        <w:t xml:space="preserve">       Choosing the right page size for a UI design is important to ensure that the content is presented in a clear and organized manner and that the user can easily navigate the interface. So to determine the page size of an application we need to take into consideration the content of the page, the type of device this application will be used on and ensure that the page size chosen will enhance user experience by making the UI easy to navigate. We also took into consideration the screen size of the trending mobile devices.</w:t>
      </w:r>
    </w:p>
    <w:p w14:paraId="1F1CA9A1" w14:textId="77777777" w:rsidR="005B3CCE" w:rsidRDefault="005B3CCE" w:rsidP="00CD0079">
      <w:pPr>
        <w:spacing w:line="360" w:lineRule="auto"/>
        <w:ind w:left="2160"/>
        <w:jc w:val="both"/>
        <w:rPr>
          <w:sz w:val="24"/>
          <w:szCs w:val="24"/>
        </w:rPr>
      </w:pPr>
    </w:p>
    <w:p w14:paraId="29A442C8" w14:textId="77777777" w:rsidR="005B3CCE" w:rsidRDefault="005B3CCE" w:rsidP="00CD0079">
      <w:pPr>
        <w:widowControl/>
        <w:numPr>
          <w:ilvl w:val="0"/>
          <w:numId w:val="39"/>
        </w:numPr>
        <w:autoSpaceDE/>
        <w:autoSpaceDN/>
        <w:spacing w:line="360" w:lineRule="auto"/>
        <w:jc w:val="both"/>
        <w:rPr>
          <w:sz w:val="24"/>
          <w:szCs w:val="24"/>
        </w:rPr>
      </w:pPr>
      <w:r>
        <w:rPr>
          <w:sz w:val="24"/>
          <w:szCs w:val="24"/>
        </w:rPr>
        <w:t>Device type</w:t>
      </w:r>
    </w:p>
    <w:p w14:paraId="1DA2BC77" w14:textId="77777777" w:rsidR="005B3CCE" w:rsidRDefault="005B3CCE" w:rsidP="00CD0079">
      <w:pPr>
        <w:spacing w:line="360" w:lineRule="auto"/>
        <w:ind w:left="2160"/>
        <w:jc w:val="both"/>
      </w:pPr>
      <w:r>
        <w:lastRenderedPageBreak/>
        <w:t xml:space="preserve">        Choosing the right device type for a UI is important to ensure that the design is optimized for the device on which it will be viewed. It is important to consider factors such as the technology used, screen size, and the interaction methods. We also need to consider the context in which the application will be used, that is if the application will be used in an office setting or on-the-go.</w:t>
      </w:r>
    </w:p>
    <w:p w14:paraId="0724D17D" w14:textId="77777777" w:rsidR="005B3CCE" w:rsidRDefault="005B3CCE" w:rsidP="00CD0079">
      <w:pPr>
        <w:spacing w:line="360" w:lineRule="auto"/>
        <w:ind w:left="2160"/>
        <w:jc w:val="both"/>
      </w:pPr>
    </w:p>
    <w:p w14:paraId="2A855AFD" w14:textId="77777777" w:rsidR="005B3CCE" w:rsidRDefault="005B3CCE" w:rsidP="00CD0079">
      <w:pPr>
        <w:widowControl/>
        <w:numPr>
          <w:ilvl w:val="0"/>
          <w:numId w:val="39"/>
        </w:numPr>
        <w:autoSpaceDE/>
        <w:autoSpaceDN/>
        <w:spacing w:line="360" w:lineRule="auto"/>
        <w:jc w:val="both"/>
        <w:rPr>
          <w:sz w:val="24"/>
          <w:szCs w:val="24"/>
        </w:rPr>
      </w:pPr>
      <w:r>
        <w:rPr>
          <w:sz w:val="24"/>
          <w:szCs w:val="24"/>
        </w:rPr>
        <w:t>Number of pages</w:t>
      </w:r>
    </w:p>
    <w:p w14:paraId="590066B0" w14:textId="77777777" w:rsidR="005B3CCE" w:rsidRDefault="005B3CCE" w:rsidP="00CD0079">
      <w:pPr>
        <w:spacing w:line="360" w:lineRule="auto"/>
        <w:ind w:left="2160"/>
        <w:jc w:val="both"/>
        <w:rPr>
          <w:sz w:val="24"/>
          <w:szCs w:val="24"/>
        </w:rPr>
      </w:pPr>
      <w:r>
        <w:rPr>
          <w:sz w:val="24"/>
          <w:szCs w:val="24"/>
        </w:rPr>
        <w:t xml:space="preserve">      Determining the number of pages in the UI design is important to ensure that the content is organized in a clear and logical manner, and that the user can easily navigate between different sections of the interface. The number of pages should match the amount of content that needs to be displayed, it should be appropriate for the device on which it will be viewed and also enhance the overall user experience.</w:t>
      </w:r>
    </w:p>
    <w:p w14:paraId="7F70526A" w14:textId="77777777" w:rsidR="005B3CCE" w:rsidRDefault="005B3CCE" w:rsidP="00CD0079">
      <w:pPr>
        <w:spacing w:line="360" w:lineRule="auto"/>
        <w:ind w:left="2160"/>
        <w:jc w:val="both"/>
        <w:rPr>
          <w:sz w:val="24"/>
          <w:szCs w:val="24"/>
        </w:rPr>
      </w:pPr>
    </w:p>
    <w:p w14:paraId="13169C9B" w14:textId="77777777" w:rsidR="005B3CCE" w:rsidRDefault="005B3CCE" w:rsidP="00CD0079">
      <w:pPr>
        <w:widowControl/>
        <w:numPr>
          <w:ilvl w:val="0"/>
          <w:numId w:val="39"/>
        </w:numPr>
        <w:autoSpaceDE/>
        <w:autoSpaceDN/>
        <w:spacing w:line="360" w:lineRule="auto"/>
        <w:jc w:val="both"/>
        <w:rPr>
          <w:sz w:val="24"/>
          <w:szCs w:val="24"/>
        </w:rPr>
      </w:pPr>
      <w:r>
        <w:rPr>
          <w:sz w:val="24"/>
          <w:szCs w:val="24"/>
        </w:rPr>
        <w:t>Content</w:t>
      </w:r>
    </w:p>
    <w:p w14:paraId="65828F98" w14:textId="77777777" w:rsidR="005B3CCE" w:rsidRDefault="005B3CCE" w:rsidP="00CD0079">
      <w:pPr>
        <w:spacing w:line="360" w:lineRule="auto"/>
        <w:ind w:left="2160"/>
        <w:jc w:val="both"/>
        <w:rPr>
          <w:sz w:val="24"/>
          <w:szCs w:val="24"/>
        </w:rPr>
      </w:pPr>
      <w:r>
        <w:t xml:space="preserve">       Determining the content to use in UI design is important to ensure that the information presented is clear, relevant and useful to the user. The content should meet the user’s needs, clear and easy to understand, accessible to all users. It should also be organized in a logical and intuitive manner.</w:t>
      </w:r>
    </w:p>
    <w:p w14:paraId="5CCB9747" w14:textId="77777777" w:rsidR="005B3CCE" w:rsidRDefault="005B3CCE" w:rsidP="00CD0079">
      <w:pPr>
        <w:spacing w:line="360" w:lineRule="auto"/>
        <w:ind w:left="2160"/>
        <w:jc w:val="both"/>
        <w:rPr>
          <w:sz w:val="24"/>
          <w:szCs w:val="24"/>
        </w:rPr>
      </w:pPr>
    </w:p>
    <w:p w14:paraId="09776F90" w14:textId="77777777" w:rsidR="005B3CCE" w:rsidRDefault="005B3CCE" w:rsidP="00CD0079">
      <w:pPr>
        <w:widowControl/>
        <w:numPr>
          <w:ilvl w:val="0"/>
          <w:numId w:val="39"/>
        </w:numPr>
        <w:autoSpaceDE/>
        <w:autoSpaceDN/>
        <w:spacing w:line="360" w:lineRule="auto"/>
        <w:jc w:val="both"/>
        <w:rPr>
          <w:sz w:val="24"/>
          <w:szCs w:val="24"/>
        </w:rPr>
      </w:pPr>
      <w:r>
        <w:rPr>
          <w:sz w:val="24"/>
          <w:szCs w:val="24"/>
        </w:rPr>
        <w:t>Structure</w:t>
      </w:r>
    </w:p>
    <w:p w14:paraId="45FFA8F3" w14:textId="77777777" w:rsidR="005B3CCE" w:rsidRDefault="005B3CCE" w:rsidP="00CD0079">
      <w:pPr>
        <w:spacing w:line="360" w:lineRule="auto"/>
        <w:ind w:left="2160"/>
        <w:jc w:val="both"/>
        <w:rPr>
          <w:sz w:val="24"/>
          <w:szCs w:val="24"/>
        </w:rPr>
      </w:pPr>
      <w:r>
        <w:rPr>
          <w:sz w:val="24"/>
          <w:szCs w:val="24"/>
        </w:rPr>
        <w:t xml:space="preserve">       When looking at the structure to use in UI design, it is important to ensure that the information presented is organized in a clear and logical manner. We also need to take into consideration the content, user experience and navigation of the system.</w:t>
      </w:r>
    </w:p>
    <w:p w14:paraId="7C01509C" w14:textId="77777777" w:rsidR="005B3CCE" w:rsidRDefault="005B3CCE" w:rsidP="00CD0079">
      <w:pPr>
        <w:widowControl/>
        <w:autoSpaceDE/>
        <w:autoSpaceDN/>
        <w:spacing w:line="360" w:lineRule="auto"/>
        <w:jc w:val="both"/>
        <w:rPr>
          <w:sz w:val="24"/>
          <w:szCs w:val="24"/>
        </w:rPr>
      </w:pPr>
    </w:p>
    <w:p w14:paraId="597E64CF" w14:textId="77777777" w:rsidR="005B3CCE" w:rsidRDefault="005B3CCE" w:rsidP="00CD0079">
      <w:pPr>
        <w:widowControl/>
        <w:numPr>
          <w:ilvl w:val="0"/>
          <w:numId w:val="38"/>
        </w:numPr>
        <w:autoSpaceDE/>
        <w:autoSpaceDN/>
        <w:spacing w:line="360" w:lineRule="auto"/>
        <w:jc w:val="both"/>
        <w:rPr>
          <w:sz w:val="24"/>
          <w:szCs w:val="24"/>
        </w:rPr>
      </w:pPr>
      <w:r>
        <w:rPr>
          <w:sz w:val="24"/>
          <w:szCs w:val="24"/>
        </w:rPr>
        <w:t>SCREENS</w:t>
      </w:r>
    </w:p>
    <w:p w14:paraId="60EE4804" w14:textId="77777777" w:rsidR="005B3CCE" w:rsidRDefault="005B3CCE" w:rsidP="00CD0079">
      <w:pPr>
        <w:spacing w:line="360" w:lineRule="auto"/>
        <w:ind w:left="1440"/>
        <w:jc w:val="both"/>
        <w:rPr>
          <w:sz w:val="24"/>
          <w:szCs w:val="24"/>
        </w:rPr>
      </w:pPr>
      <w:r>
        <w:rPr>
          <w:sz w:val="24"/>
          <w:szCs w:val="24"/>
        </w:rPr>
        <w:t>These are the various screens in our system which includes;</w:t>
      </w:r>
    </w:p>
    <w:p w14:paraId="304DB418" w14:textId="77777777" w:rsidR="005B3CCE" w:rsidRDefault="005B3CCE" w:rsidP="00CD0079">
      <w:pPr>
        <w:spacing w:line="360" w:lineRule="auto"/>
        <w:ind w:left="1440"/>
        <w:jc w:val="both"/>
        <w:rPr>
          <w:sz w:val="24"/>
          <w:szCs w:val="24"/>
        </w:rPr>
      </w:pPr>
    </w:p>
    <w:p w14:paraId="3002D31D" w14:textId="77777777" w:rsidR="005B3CCE" w:rsidRDefault="005B3CCE" w:rsidP="00CD0079">
      <w:pPr>
        <w:spacing w:line="360" w:lineRule="auto"/>
        <w:ind w:left="1440"/>
        <w:jc w:val="both"/>
        <w:rPr>
          <w:sz w:val="24"/>
          <w:szCs w:val="24"/>
        </w:rPr>
      </w:pPr>
      <w:r>
        <w:rPr>
          <w:noProof/>
          <w:sz w:val="24"/>
          <w:szCs w:val="24"/>
        </w:rPr>
        <w:lastRenderedPageBreak/>
        <w:drawing>
          <wp:inline distT="0" distB="0" distL="0" distR="0" wp14:anchorId="74DFAA75" wp14:editId="439B3846">
            <wp:extent cx="1892300" cy="2927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300" cy="2927350"/>
                    </a:xfrm>
                    <a:prstGeom prst="rect">
                      <a:avLst/>
                    </a:prstGeom>
                    <a:noFill/>
                    <a:ln>
                      <a:noFill/>
                    </a:ln>
                  </pic:spPr>
                </pic:pic>
              </a:graphicData>
            </a:graphic>
          </wp:inline>
        </w:drawing>
      </w:r>
      <w:r>
        <w:rPr>
          <w:sz w:val="24"/>
          <w:szCs w:val="24"/>
        </w:rPr>
        <w:t xml:space="preserve">    </w:t>
      </w:r>
    </w:p>
    <w:p w14:paraId="7769C391" w14:textId="77777777" w:rsidR="005B3CCE" w:rsidRDefault="005B3CCE" w:rsidP="00CD0079">
      <w:pPr>
        <w:spacing w:line="360" w:lineRule="auto"/>
        <w:ind w:left="1440"/>
        <w:jc w:val="both"/>
        <w:rPr>
          <w:sz w:val="24"/>
          <w:szCs w:val="24"/>
        </w:rPr>
      </w:pPr>
    </w:p>
    <w:p w14:paraId="2F808F2F" w14:textId="77777777" w:rsidR="005B3CCE" w:rsidRDefault="005B3CCE" w:rsidP="00CD0079">
      <w:pPr>
        <w:spacing w:line="360" w:lineRule="auto"/>
        <w:ind w:left="1440"/>
        <w:jc w:val="both"/>
        <w:rPr>
          <w:sz w:val="24"/>
          <w:szCs w:val="24"/>
        </w:rPr>
      </w:pPr>
    </w:p>
    <w:p w14:paraId="7201BB23" w14:textId="77777777" w:rsidR="005B3CCE" w:rsidRDefault="005B3CCE" w:rsidP="00CD0079">
      <w:pPr>
        <w:spacing w:line="360" w:lineRule="auto"/>
        <w:ind w:left="1440"/>
        <w:jc w:val="both"/>
        <w:rPr>
          <w:sz w:val="24"/>
          <w:szCs w:val="24"/>
        </w:rPr>
      </w:pPr>
      <w:r>
        <w:rPr>
          <w:noProof/>
          <w:sz w:val="24"/>
          <w:szCs w:val="24"/>
        </w:rPr>
        <w:drawing>
          <wp:inline distT="0" distB="0" distL="0" distR="0" wp14:anchorId="34CAB351" wp14:editId="5F4DF4C1">
            <wp:extent cx="1924050" cy="3263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4050" cy="32639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4CB37125" wp14:editId="1B087AE6">
            <wp:extent cx="1809750" cy="3276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9750" cy="3276600"/>
                    </a:xfrm>
                    <a:prstGeom prst="rect">
                      <a:avLst/>
                    </a:prstGeom>
                    <a:noFill/>
                    <a:ln>
                      <a:noFill/>
                    </a:ln>
                  </pic:spPr>
                </pic:pic>
              </a:graphicData>
            </a:graphic>
          </wp:inline>
        </w:drawing>
      </w:r>
    </w:p>
    <w:p w14:paraId="47752F57" w14:textId="77777777" w:rsidR="005B3CCE" w:rsidRDefault="005B3CCE" w:rsidP="00CD0079">
      <w:pPr>
        <w:spacing w:line="360" w:lineRule="auto"/>
        <w:ind w:left="1440"/>
        <w:jc w:val="both"/>
        <w:rPr>
          <w:sz w:val="24"/>
          <w:szCs w:val="24"/>
        </w:rPr>
      </w:pPr>
    </w:p>
    <w:p w14:paraId="75A5FFBC" w14:textId="77777777" w:rsidR="005B3CCE" w:rsidRDefault="005B3CCE" w:rsidP="00CD0079">
      <w:pPr>
        <w:spacing w:line="360" w:lineRule="auto"/>
        <w:ind w:left="1440"/>
        <w:jc w:val="both"/>
        <w:rPr>
          <w:sz w:val="24"/>
          <w:szCs w:val="24"/>
        </w:rPr>
      </w:pPr>
    </w:p>
    <w:p w14:paraId="7C50B50C" w14:textId="77777777" w:rsidR="005B3CCE" w:rsidRDefault="005B3CCE" w:rsidP="00CD0079">
      <w:pPr>
        <w:spacing w:line="360" w:lineRule="auto"/>
        <w:ind w:left="1440"/>
        <w:jc w:val="both"/>
        <w:rPr>
          <w:sz w:val="24"/>
          <w:szCs w:val="24"/>
        </w:rPr>
      </w:pPr>
      <w:r>
        <w:rPr>
          <w:noProof/>
          <w:sz w:val="24"/>
          <w:szCs w:val="24"/>
        </w:rPr>
        <w:lastRenderedPageBreak/>
        <w:drawing>
          <wp:inline distT="0" distB="0" distL="0" distR="0" wp14:anchorId="2F5F96F5" wp14:editId="012F00D6">
            <wp:extent cx="2209800" cy="28892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9800" cy="28892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033FBE54" wp14:editId="3F7552EA">
            <wp:extent cx="1993900" cy="29337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3900" cy="2933700"/>
                    </a:xfrm>
                    <a:prstGeom prst="rect">
                      <a:avLst/>
                    </a:prstGeom>
                    <a:noFill/>
                    <a:ln>
                      <a:noFill/>
                    </a:ln>
                  </pic:spPr>
                </pic:pic>
              </a:graphicData>
            </a:graphic>
          </wp:inline>
        </w:drawing>
      </w:r>
    </w:p>
    <w:p w14:paraId="3F3E80F9" w14:textId="77777777" w:rsidR="005B3CCE" w:rsidRDefault="005B3CCE" w:rsidP="00CD0079">
      <w:pPr>
        <w:spacing w:line="360" w:lineRule="auto"/>
        <w:ind w:left="1440"/>
        <w:jc w:val="both"/>
        <w:rPr>
          <w:sz w:val="24"/>
          <w:szCs w:val="24"/>
        </w:rPr>
      </w:pPr>
    </w:p>
    <w:p w14:paraId="5BE6B4C9" w14:textId="77777777" w:rsidR="005B3CCE" w:rsidRDefault="005B3CCE" w:rsidP="00CD0079">
      <w:pPr>
        <w:spacing w:line="360" w:lineRule="auto"/>
        <w:ind w:left="1440"/>
        <w:jc w:val="both"/>
        <w:rPr>
          <w:sz w:val="24"/>
          <w:szCs w:val="24"/>
        </w:rPr>
      </w:pPr>
    </w:p>
    <w:p w14:paraId="3CB2652D" w14:textId="77777777" w:rsidR="005B3CCE" w:rsidRDefault="005B3CCE" w:rsidP="00CD0079">
      <w:pPr>
        <w:spacing w:line="360" w:lineRule="auto"/>
        <w:ind w:left="1440"/>
        <w:jc w:val="both"/>
        <w:rPr>
          <w:sz w:val="24"/>
          <w:szCs w:val="24"/>
        </w:rPr>
      </w:pPr>
      <w:r>
        <w:rPr>
          <w:noProof/>
          <w:sz w:val="24"/>
          <w:szCs w:val="24"/>
        </w:rPr>
        <w:drawing>
          <wp:inline distT="0" distB="0" distL="0" distR="0" wp14:anchorId="12FABB67" wp14:editId="37F42839">
            <wp:extent cx="2006600" cy="34417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6600" cy="34417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2CB7E953" wp14:editId="267EEE18">
            <wp:extent cx="2178050" cy="3130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8050" cy="3130550"/>
                    </a:xfrm>
                    <a:prstGeom prst="rect">
                      <a:avLst/>
                    </a:prstGeom>
                    <a:noFill/>
                    <a:ln>
                      <a:noFill/>
                    </a:ln>
                  </pic:spPr>
                </pic:pic>
              </a:graphicData>
            </a:graphic>
          </wp:inline>
        </w:drawing>
      </w:r>
    </w:p>
    <w:p w14:paraId="22E0473E" w14:textId="77777777" w:rsidR="005B3CCE" w:rsidRDefault="005B3CCE" w:rsidP="00CD0079">
      <w:pPr>
        <w:spacing w:line="360" w:lineRule="auto"/>
        <w:ind w:left="1440"/>
        <w:jc w:val="both"/>
        <w:rPr>
          <w:sz w:val="24"/>
          <w:szCs w:val="24"/>
        </w:rPr>
      </w:pPr>
    </w:p>
    <w:p w14:paraId="1119CB7A" w14:textId="77777777" w:rsidR="005B3CCE" w:rsidRDefault="005B3CCE" w:rsidP="00CD0079">
      <w:pPr>
        <w:spacing w:line="360" w:lineRule="auto"/>
        <w:ind w:left="1440"/>
        <w:jc w:val="both"/>
        <w:rPr>
          <w:sz w:val="24"/>
          <w:szCs w:val="24"/>
        </w:rPr>
      </w:pPr>
    </w:p>
    <w:p w14:paraId="259FB268" w14:textId="77777777" w:rsidR="005B3CCE" w:rsidRDefault="005B3CCE" w:rsidP="00CD0079">
      <w:pPr>
        <w:spacing w:line="360" w:lineRule="auto"/>
        <w:ind w:left="1440"/>
        <w:jc w:val="both"/>
        <w:rPr>
          <w:sz w:val="24"/>
          <w:szCs w:val="24"/>
        </w:rPr>
      </w:pPr>
      <w:r>
        <w:rPr>
          <w:noProof/>
          <w:sz w:val="24"/>
          <w:szCs w:val="24"/>
        </w:rPr>
        <w:lastRenderedPageBreak/>
        <w:drawing>
          <wp:inline distT="0" distB="0" distL="0" distR="0" wp14:anchorId="6E80D97F" wp14:editId="6024C19D">
            <wp:extent cx="2171700" cy="3683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36830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7D249433" wp14:editId="7F566581">
            <wp:extent cx="2063750" cy="3657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3750" cy="3657600"/>
                    </a:xfrm>
                    <a:prstGeom prst="rect">
                      <a:avLst/>
                    </a:prstGeom>
                    <a:noFill/>
                    <a:ln>
                      <a:noFill/>
                    </a:ln>
                  </pic:spPr>
                </pic:pic>
              </a:graphicData>
            </a:graphic>
          </wp:inline>
        </w:drawing>
      </w:r>
    </w:p>
    <w:p w14:paraId="7A8C0443" w14:textId="77777777" w:rsidR="005B3CCE" w:rsidRDefault="005B3CCE" w:rsidP="00CD0079">
      <w:pPr>
        <w:spacing w:line="360" w:lineRule="auto"/>
        <w:ind w:left="1440"/>
        <w:jc w:val="both"/>
        <w:rPr>
          <w:sz w:val="24"/>
          <w:szCs w:val="24"/>
        </w:rPr>
      </w:pPr>
    </w:p>
    <w:p w14:paraId="688C7F4A" w14:textId="77777777" w:rsidR="005B3CCE" w:rsidRDefault="005B3CCE" w:rsidP="00CD0079">
      <w:pPr>
        <w:spacing w:line="360" w:lineRule="auto"/>
        <w:ind w:left="1440"/>
        <w:jc w:val="both"/>
        <w:rPr>
          <w:sz w:val="24"/>
          <w:szCs w:val="24"/>
        </w:rPr>
      </w:pPr>
    </w:p>
    <w:p w14:paraId="70FC2AF2" w14:textId="77777777" w:rsidR="005B3CCE" w:rsidRDefault="005B3CCE" w:rsidP="00CD0079">
      <w:pPr>
        <w:spacing w:line="360" w:lineRule="auto"/>
        <w:ind w:left="1440"/>
        <w:jc w:val="both"/>
        <w:rPr>
          <w:sz w:val="24"/>
          <w:szCs w:val="24"/>
        </w:rPr>
      </w:pPr>
      <w:r>
        <w:rPr>
          <w:noProof/>
          <w:sz w:val="24"/>
          <w:szCs w:val="24"/>
        </w:rPr>
        <w:drawing>
          <wp:inline distT="0" distB="0" distL="0" distR="0" wp14:anchorId="3081052B" wp14:editId="60B00D79">
            <wp:extent cx="2362200" cy="31178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31178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5D01C667" wp14:editId="28254964">
            <wp:extent cx="2127250" cy="31305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7250" cy="3130550"/>
                    </a:xfrm>
                    <a:prstGeom prst="rect">
                      <a:avLst/>
                    </a:prstGeom>
                    <a:noFill/>
                    <a:ln>
                      <a:noFill/>
                    </a:ln>
                  </pic:spPr>
                </pic:pic>
              </a:graphicData>
            </a:graphic>
          </wp:inline>
        </w:drawing>
      </w:r>
    </w:p>
    <w:p w14:paraId="150889CA" w14:textId="77777777" w:rsidR="005B3CCE" w:rsidRDefault="005B3CCE" w:rsidP="00CD0079">
      <w:pPr>
        <w:spacing w:line="360" w:lineRule="auto"/>
        <w:ind w:left="1440"/>
        <w:jc w:val="both"/>
        <w:rPr>
          <w:sz w:val="24"/>
          <w:szCs w:val="24"/>
        </w:rPr>
      </w:pPr>
    </w:p>
    <w:p w14:paraId="039AD83D" w14:textId="77777777" w:rsidR="005B3CCE" w:rsidRDefault="005B3CCE" w:rsidP="00CD0079">
      <w:pPr>
        <w:spacing w:line="360" w:lineRule="auto"/>
        <w:ind w:left="1440"/>
        <w:jc w:val="both"/>
        <w:rPr>
          <w:sz w:val="24"/>
          <w:szCs w:val="24"/>
        </w:rPr>
      </w:pPr>
    </w:p>
    <w:p w14:paraId="66664512" w14:textId="77777777" w:rsidR="005B3CCE" w:rsidRDefault="005B3CCE" w:rsidP="00CD0079">
      <w:pPr>
        <w:spacing w:line="360" w:lineRule="auto"/>
        <w:ind w:left="1440"/>
        <w:jc w:val="both"/>
        <w:rPr>
          <w:sz w:val="24"/>
          <w:szCs w:val="24"/>
        </w:rPr>
      </w:pPr>
      <w:r>
        <w:rPr>
          <w:noProof/>
          <w:sz w:val="24"/>
          <w:szCs w:val="24"/>
        </w:rPr>
        <w:lastRenderedPageBreak/>
        <w:drawing>
          <wp:inline distT="0" distB="0" distL="0" distR="0" wp14:anchorId="397D515A" wp14:editId="17A6C33D">
            <wp:extent cx="2330450" cy="3581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0450" cy="35814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739CB0F5" wp14:editId="5D3D90E0">
            <wp:extent cx="2279650" cy="35814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9650" cy="3581400"/>
                    </a:xfrm>
                    <a:prstGeom prst="rect">
                      <a:avLst/>
                    </a:prstGeom>
                    <a:noFill/>
                    <a:ln>
                      <a:noFill/>
                    </a:ln>
                  </pic:spPr>
                </pic:pic>
              </a:graphicData>
            </a:graphic>
          </wp:inline>
        </w:drawing>
      </w:r>
      <w:r>
        <w:rPr>
          <w:sz w:val="24"/>
          <w:szCs w:val="24"/>
        </w:rPr>
        <w:t xml:space="preserve"> </w:t>
      </w:r>
    </w:p>
    <w:p w14:paraId="7C74A41E" w14:textId="77777777" w:rsidR="005B3CCE" w:rsidRDefault="005B3CCE" w:rsidP="00CD0079">
      <w:pPr>
        <w:spacing w:line="360" w:lineRule="auto"/>
        <w:jc w:val="both"/>
        <w:rPr>
          <w:sz w:val="24"/>
          <w:szCs w:val="24"/>
        </w:rPr>
      </w:pPr>
    </w:p>
    <w:p w14:paraId="21C91846" w14:textId="77777777" w:rsidR="005B3CCE" w:rsidRDefault="005B3CCE" w:rsidP="00CD0079">
      <w:pPr>
        <w:spacing w:line="360" w:lineRule="auto"/>
        <w:ind w:left="1440"/>
        <w:jc w:val="both"/>
        <w:rPr>
          <w:sz w:val="24"/>
          <w:szCs w:val="24"/>
        </w:rPr>
      </w:pPr>
      <w:r>
        <w:rPr>
          <w:sz w:val="24"/>
          <w:szCs w:val="24"/>
        </w:rPr>
        <w:t xml:space="preserve">   </w:t>
      </w:r>
      <w:r>
        <w:rPr>
          <w:noProof/>
          <w:sz w:val="24"/>
          <w:szCs w:val="24"/>
        </w:rPr>
        <w:drawing>
          <wp:inline distT="0" distB="0" distL="0" distR="0" wp14:anchorId="1DEBD48B" wp14:editId="7B4592F0">
            <wp:extent cx="2305050" cy="391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5050" cy="39116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3722F51A" wp14:editId="5321C049">
            <wp:extent cx="2387600" cy="3962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7600" cy="3962400"/>
                    </a:xfrm>
                    <a:prstGeom prst="rect">
                      <a:avLst/>
                    </a:prstGeom>
                    <a:noFill/>
                    <a:ln>
                      <a:noFill/>
                    </a:ln>
                  </pic:spPr>
                </pic:pic>
              </a:graphicData>
            </a:graphic>
          </wp:inline>
        </w:drawing>
      </w:r>
    </w:p>
    <w:p w14:paraId="3AB4F532" w14:textId="77777777" w:rsidR="005B3CCE" w:rsidRDefault="005B3CCE" w:rsidP="00CD0079">
      <w:pPr>
        <w:spacing w:line="360" w:lineRule="auto"/>
        <w:ind w:left="1440"/>
        <w:jc w:val="both"/>
        <w:rPr>
          <w:sz w:val="24"/>
          <w:szCs w:val="24"/>
        </w:rPr>
      </w:pPr>
    </w:p>
    <w:p w14:paraId="4B2F48BE" w14:textId="77777777" w:rsidR="005B3CCE" w:rsidRDefault="005B3CCE" w:rsidP="00CD0079">
      <w:pPr>
        <w:spacing w:line="360" w:lineRule="auto"/>
        <w:ind w:left="1440"/>
        <w:jc w:val="both"/>
        <w:rPr>
          <w:sz w:val="24"/>
          <w:szCs w:val="24"/>
        </w:rPr>
      </w:pPr>
    </w:p>
    <w:p w14:paraId="70068919" w14:textId="77777777" w:rsidR="005B3CCE" w:rsidRDefault="005B3CCE" w:rsidP="00CD0079">
      <w:pPr>
        <w:spacing w:line="360" w:lineRule="auto"/>
        <w:ind w:left="1440"/>
        <w:jc w:val="both"/>
        <w:rPr>
          <w:sz w:val="24"/>
          <w:szCs w:val="24"/>
        </w:rPr>
      </w:pPr>
      <w:r>
        <w:rPr>
          <w:noProof/>
          <w:sz w:val="24"/>
          <w:szCs w:val="24"/>
        </w:rPr>
        <w:drawing>
          <wp:inline distT="0" distB="0" distL="0" distR="0" wp14:anchorId="50DA8231" wp14:editId="69C16B30">
            <wp:extent cx="2419350"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29146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3C3A0507" wp14:editId="18DFA94C">
            <wp:extent cx="2197100" cy="2921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7100" cy="2921000"/>
                    </a:xfrm>
                    <a:prstGeom prst="rect">
                      <a:avLst/>
                    </a:prstGeom>
                    <a:noFill/>
                    <a:ln>
                      <a:noFill/>
                    </a:ln>
                  </pic:spPr>
                </pic:pic>
              </a:graphicData>
            </a:graphic>
          </wp:inline>
        </w:drawing>
      </w:r>
    </w:p>
    <w:p w14:paraId="45C66963" w14:textId="77777777" w:rsidR="005B3CCE" w:rsidRDefault="005B3CCE" w:rsidP="00CD0079">
      <w:pPr>
        <w:spacing w:line="360" w:lineRule="auto"/>
        <w:ind w:left="1440"/>
        <w:jc w:val="both"/>
        <w:rPr>
          <w:sz w:val="24"/>
          <w:szCs w:val="24"/>
        </w:rPr>
      </w:pPr>
    </w:p>
    <w:p w14:paraId="67C5C49E" w14:textId="77777777" w:rsidR="005B3CCE" w:rsidRDefault="005B3CCE" w:rsidP="00CD0079">
      <w:pPr>
        <w:spacing w:line="360" w:lineRule="auto"/>
        <w:ind w:left="1440"/>
        <w:jc w:val="both"/>
        <w:rPr>
          <w:sz w:val="24"/>
          <w:szCs w:val="24"/>
        </w:rPr>
      </w:pPr>
    </w:p>
    <w:p w14:paraId="2914D072" w14:textId="77777777" w:rsidR="005B3CCE" w:rsidRDefault="005B3CCE" w:rsidP="00CD0079">
      <w:pPr>
        <w:spacing w:line="360" w:lineRule="auto"/>
        <w:ind w:left="1440"/>
        <w:jc w:val="both"/>
        <w:rPr>
          <w:sz w:val="24"/>
          <w:szCs w:val="24"/>
        </w:rPr>
      </w:pPr>
    </w:p>
    <w:p w14:paraId="1E8D603C" w14:textId="77777777" w:rsidR="005B3CCE" w:rsidRDefault="005B3CCE" w:rsidP="00CD0079">
      <w:pPr>
        <w:spacing w:line="360" w:lineRule="auto"/>
        <w:ind w:left="1440"/>
        <w:jc w:val="both"/>
        <w:rPr>
          <w:sz w:val="24"/>
          <w:szCs w:val="24"/>
        </w:rPr>
      </w:pPr>
      <w:r>
        <w:rPr>
          <w:noProof/>
          <w:sz w:val="24"/>
          <w:szCs w:val="24"/>
        </w:rPr>
        <w:drawing>
          <wp:inline distT="0" distB="0" distL="0" distR="0" wp14:anchorId="576E9496" wp14:editId="48471F60">
            <wp:extent cx="2286000" cy="2921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29210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6B8B7A64" wp14:editId="60E34A55">
            <wp:extent cx="2286000" cy="29654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0" cy="2965450"/>
                    </a:xfrm>
                    <a:prstGeom prst="rect">
                      <a:avLst/>
                    </a:prstGeom>
                    <a:noFill/>
                    <a:ln>
                      <a:noFill/>
                    </a:ln>
                  </pic:spPr>
                </pic:pic>
              </a:graphicData>
            </a:graphic>
          </wp:inline>
        </w:drawing>
      </w:r>
    </w:p>
    <w:p w14:paraId="30B1A7D4" w14:textId="77777777" w:rsidR="005B3CCE" w:rsidRDefault="005B3CCE" w:rsidP="00CD0079">
      <w:pPr>
        <w:spacing w:line="360" w:lineRule="auto"/>
        <w:jc w:val="both"/>
        <w:rPr>
          <w:sz w:val="24"/>
          <w:szCs w:val="24"/>
        </w:rPr>
      </w:pPr>
    </w:p>
    <w:p w14:paraId="2A80352D" w14:textId="77777777" w:rsidR="005B3CCE" w:rsidRDefault="005B3CCE" w:rsidP="00CD0079">
      <w:pPr>
        <w:spacing w:line="360" w:lineRule="auto"/>
        <w:ind w:left="720"/>
        <w:jc w:val="both"/>
        <w:rPr>
          <w:sz w:val="24"/>
          <w:szCs w:val="24"/>
        </w:rPr>
      </w:pPr>
    </w:p>
    <w:p w14:paraId="1384CBED" w14:textId="77777777" w:rsidR="005B3CCE" w:rsidRDefault="005B3CCE" w:rsidP="00CD0079">
      <w:pPr>
        <w:widowControl/>
        <w:numPr>
          <w:ilvl w:val="0"/>
          <w:numId w:val="25"/>
        </w:numPr>
        <w:autoSpaceDE/>
        <w:autoSpaceDN/>
        <w:spacing w:line="360" w:lineRule="auto"/>
        <w:jc w:val="both"/>
        <w:rPr>
          <w:sz w:val="28"/>
          <w:szCs w:val="28"/>
        </w:rPr>
      </w:pPr>
      <w:r>
        <w:rPr>
          <w:sz w:val="28"/>
          <w:szCs w:val="28"/>
        </w:rPr>
        <w:t>DATABASE DESIGN</w:t>
      </w:r>
    </w:p>
    <w:p w14:paraId="68900EFF" w14:textId="77777777" w:rsidR="005B3CCE" w:rsidRDefault="005B3CCE" w:rsidP="00CD0079">
      <w:pPr>
        <w:spacing w:line="360" w:lineRule="auto"/>
        <w:ind w:left="720"/>
        <w:jc w:val="both"/>
        <w:rPr>
          <w:sz w:val="24"/>
          <w:szCs w:val="24"/>
        </w:rPr>
      </w:pPr>
      <w:r>
        <w:rPr>
          <w:sz w:val="28"/>
          <w:szCs w:val="28"/>
        </w:rPr>
        <w:t xml:space="preserve">     </w:t>
      </w:r>
      <w:r>
        <w:rPr>
          <w:sz w:val="24"/>
          <w:szCs w:val="24"/>
        </w:rPr>
        <w:t xml:space="preserve">Database design is a collection of steps that help create, implement, and maintain a </w:t>
      </w:r>
      <w:r>
        <w:rPr>
          <w:sz w:val="24"/>
          <w:szCs w:val="24"/>
        </w:rPr>
        <w:lastRenderedPageBreak/>
        <w:t>business's data management systems. The primary purpose of designing a database is to produce physical and logical models of designs for the proposed database system. In order to design a database for our food waste management system (</w:t>
      </w:r>
      <w:proofErr w:type="spellStart"/>
      <w:r>
        <w:rPr>
          <w:sz w:val="24"/>
          <w:szCs w:val="24"/>
        </w:rPr>
        <w:t>FoodAuc</w:t>
      </w:r>
      <w:proofErr w:type="spellEnd"/>
      <w:r>
        <w:rPr>
          <w:sz w:val="24"/>
          <w:szCs w:val="24"/>
        </w:rPr>
        <w:t>) some relevant information is based under different categories of Database concepts.</w:t>
      </w:r>
    </w:p>
    <w:p w14:paraId="799C4CE9" w14:textId="77777777" w:rsidR="005B3CCE" w:rsidRDefault="005B3CCE" w:rsidP="00CD0079">
      <w:pPr>
        <w:spacing w:line="360" w:lineRule="auto"/>
        <w:ind w:left="720"/>
        <w:jc w:val="both"/>
        <w:rPr>
          <w:sz w:val="24"/>
          <w:szCs w:val="24"/>
        </w:rPr>
      </w:pPr>
    </w:p>
    <w:p w14:paraId="7C3F85A5" w14:textId="77777777" w:rsidR="005B3CCE" w:rsidRDefault="005B3CCE" w:rsidP="00CD0079">
      <w:pPr>
        <w:widowControl/>
        <w:numPr>
          <w:ilvl w:val="0"/>
          <w:numId w:val="40"/>
        </w:numPr>
        <w:autoSpaceDE/>
        <w:autoSpaceDN/>
        <w:spacing w:line="360" w:lineRule="auto"/>
        <w:jc w:val="both"/>
        <w:rPr>
          <w:sz w:val="24"/>
          <w:szCs w:val="24"/>
        </w:rPr>
      </w:pPr>
      <w:r>
        <w:rPr>
          <w:sz w:val="24"/>
          <w:szCs w:val="24"/>
        </w:rPr>
        <w:t>ENTITY RELATIONSHIP DIAGRAM(ER Diagram)</w:t>
      </w:r>
    </w:p>
    <w:p w14:paraId="2BF706A6" w14:textId="77777777" w:rsidR="005B3CCE" w:rsidRDefault="005B3CCE" w:rsidP="00CD0079">
      <w:pPr>
        <w:spacing w:line="360" w:lineRule="auto"/>
        <w:ind w:left="1440"/>
        <w:jc w:val="both"/>
        <w:rPr>
          <w:sz w:val="24"/>
          <w:szCs w:val="24"/>
        </w:rPr>
      </w:pPr>
      <w:r>
        <w:rPr>
          <w:sz w:val="24"/>
          <w:szCs w:val="24"/>
        </w:rPr>
        <w:t xml:space="preserve">        Entity relationship diagrams provide a visual starting point for database design that can also be used to help determine information system requirements throughout an organization. An entity-relationship diagram, or ER diagram, is essential for modeling the data stored in a database. Below illustrates the ER diagram of our system</w:t>
      </w:r>
    </w:p>
    <w:p w14:paraId="3EC6E3F3" w14:textId="77777777" w:rsidR="005B3CCE" w:rsidRDefault="005B3CCE" w:rsidP="00CD0079">
      <w:pPr>
        <w:spacing w:line="360" w:lineRule="auto"/>
        <w:ind w:left="1440"/>
        <w:jc w:val="both"/>
        <w:rPr>
          <w:sz w:val="24"/>
          <w:szCs w:val="24"/>
        </w:rPr>
      </w:pPr>
    </w:p>
    <w:p w14:paraId="6F23AC5A" w14:textId="77777777" w:rsidR="005B3CCE" w:rsidRDefault="005B3CCE" w:rsidP="00CD0079">
      <w:pPr>
        <w:spacing w:line="360" w:lineRule="auto"/>
        <w:ind w:left="1440"/>
        <w:jc w:val="both"/>
        <w:rPr>
          <w:sz w:val="24"/>
          <w:szCs w:val="24"/>
        </w:rPr>
      </w:pPr>
      <w:r>
        <w:rPr>
          <w:noProof/>
          <w:sz w:val="24"/>
          <w:szCs w:val="24"/>
        </w:rPr>
        <w:drawing>
          <wp:inline distT="0" distB="0" distL="0" distR="0" wp14:anchorId="0AA79066" wp14:editId="595B53A6">
            <wp:extent cx="5111750" cy="2667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1750" cy="2667000"/>
                    </a:xfrm>
                    <a:prstGeom prst="rect">
                      <a:avLst/>
                    </a:prstGeom>
                    <a:noFill/>
                    <a:ln>
                      <a:noFill/>
                    </a:ln>
                  </pic:spPr>
                </pic:pic>
              </a:graphicData>
            </a:graphic>
          </wp:inline>
        </w:drawing>
      </w:r>
    </w:p>
    <w:p w14:paraId="4697F90C" w14:textId="77777777" w:rsidR="005B3CCE" w:rsidRDefault="005B3CCE" w:rsidP="00CD0079">
      <w:pPr>
        <w:spacing w:line="360" w:lineRule="auto"/>
        <w:ind w:left="1440"/>
        <w:jc w:val="both"/>
        <w:rPr>
          <w:b/>
          <w:sz w:val="24"/>
          <w:szCs w:val="24"/>
        </w:rPr>
      </w:pPr>
      <w:r>
        <w:rPr>
          <w:b/>
          <w:sz w:val="24"/>
          <w:szCs w:val="24"/>
        </w:rPr>
        <w:t>Figure 15</w:t>
      </w:r>
    </w:p>
    <w:p w14:paraId="4F3A210B" w14:textId="77777777" w:rsidR="005B3CCE" w:rsidRDefault="005B3CCE" w:rsidP="00CD0079">
      <w:pPr>
        <w:spacing w:line="360" w:lineRule="auto"/>
        <w:ind w:left="1440"/>
        <w:jc w:val="both"/>
        <w:rPr>
          <w:sz w:val="24"/>
          <w:szCs w:val="24"/>
        </w:rPr>
      </w:pPr>
    </w:p>
    <w:p w14:paraId="04127B1E" w14:textId="77777777" w:rsidR="005B3CCE" w:rsidRDefault="005B3CCE" w:rsidP="00CD0079">
      <w:pPr>
        <w:widowControl/>
        <w:numPr>
          <w:ilvl w:val="0"/>
          <w:numId w:val="40"/>
        </w:numPr>
        <w:autoSpaceDE/>
        <w:autoSpaceDN/>
        <w:spacing w:line="360" w:lineRule="auto"/>
        <w:jc w:val="both"/>
        <w:rPr>
          <w:sz w:val="24"/>
          <w:szCs w:val="24"/>
        </w:rPr>
      </w:pPr>
      <w:r>
        <w:rPr>
          <w:sz w:val="24"/>
          <w:szCs w:val="24"/>
        </w:rPr>
        <w:t>RELATIONAL SCHEMA</w:t>
      </w:r>
    </w:p>
    <w:p w14:paraId="5409D263" w14:textId="77777777" w:rsidR="005B3CCE" w:rsidRDefault="005B3CCE" w:rsidP="00CD0079">
      <w:pPr>
        <w:spacing w:line="360" w:lineRule="auto"/>
        <w:ind w:left="1440"/>
        <w:jc w:val="both"/>
        <w:rPr>
          <w:color w:val="202124"/>
          <w:sz w:val="24"/>
          <w:szCs w:val="24"/>
        </w:rPr>
      </w:pPr>
      <w:r>
        <w:rPr>
          <w:color w:val="202124"/>
          <w:sz w:val="28"/>
          <w:szCs w:val="28"/>
        </w:rPr>
        <w:t xml:space="preserve">      </w:t>
      </w:r>
      <w:r>
        <w:rPr>
          <w:color w:val="202124"/>
          <w:sz w:val="24"/>
          <w:szCs w:val="24"/>
        </w:rPr>
        <w:t xml:space="preserve"> A relational schema is </w:t>
      </w:r>
      <w:r>
        <w:rPr>
          <w:color w:val="040C28"/>
          <w:sz w:val="24"/>
          <w:szCs w:val="24"/>
        </w:rPr>
        <w:t>a set of relational tables and associated items that are related to one another</w:t>
      </w:r>
      <w:r>
        <w:rPr>
          <w:color w:val="202124"/>
          <w:sz w:val="24"/>
          <w:szCs w:val="24"/>
        </w:rPr>
        <w:t>. There are 2 levels of the Relational schema.</w:t>
      </w:r>
    </w:p>
    <w:p w14:paraId="17D90B6A" w14:textId="77777777" w:rsidR="005B3CCE" w:rsidRDefault="005B3CCE" w:rsidP="00CD0079">
      <w:pPr>
        <w:spacing w:line="360" w:lineRule="auto"/>
        <w:ind w:left="1440"/>
        <w:jc w:val="both"/>
        <w:rPr>
          <w:color w:val="202124"/>
          <w:sz w:val="24"/>
          <w:szCs w:val="24"/>
        </w:rPr>
      </w:pPr>
    </w:p>
    <w:p w14:paraId="7C97A71D" w14:textId="77777777" w:rsidR="005B3CCE" w:rsidRDefault="005B3CCE" w:rsidP="00CD0079">
      <w:pPr>
        <w:widowControl/>
        <w:numPr>
          <w:ilvl w:val="0"/>
          <w:numId w:val="41"/>
        </w:numPr>
        <w:autoSpaceDE/>
        <w:autoSpaceDN/>
        <w:spacing w:line="360" w:lineRule="auto"/>
        <w:jc w:val="both"/>
        <w:rPr>
          <w:color w:val="202124"/>
          <w:sz w:val="24"/>
          <w:szCs w:val="24"/>
        </w:rPr>
      </w:pPr>
      <w:r>
        <w:rPr>
          <w:color w:val="202124"/>
          <w:sz w:val="24"/>
          <w:szCs w:val="24"/>
        </w:rPr>
        <w:t>Logical or conceptual level</w:t>
      </w:r>
    </w:p>
    <w:p w14:paraId="60F2F9EC"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How users interpret the relation schemas and the meaning of their attributes.</w:t>
      </w:r>
    </w:p>
    <w:p w14:paraId="646AAC46" w14:textId="77777777" w:rsidR="005B3CCE" w:rsidRDefault="005B3CCE" w:rsidP="00CD0079">
      <w:pPr>
        <w:spacing w:line="360" w:lineRule="auto"/>
        <w:ind w:left="2160"/>
        <w:jc w:val="both"/>
        <w:rPr>
          <w:sz w:val="24"/>
          <w:szCs w:val="24"/>
        </w:rPr>
      </w:pPr>
      <w:r>
        <w:rPr>
          <w:noProof/>
          <w:sz w:val="24"/>
          <w:szCs w:val="24"/>
        </w:rPr>
        <w:lastRenderedPageBreak/>
        <w:drawing>
          <wp:inline distT="0" distB="0" distL="0" distR="0" wp14:anchorId="1FA4E2CB" wp14:editId="139D5745">
            <wp:extent cx="1447800" cy="2051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7800" cy="20510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1629BD86" wp14:editId="5A586DC8">
            <wp:extent cx="1365250" cy="19812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65250" cy="198120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0D788307" wp14:editId="63475033">
            <wp:extent cx="1460500" cy="19685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0500" cy="1968500"/>
                    </a:xfrm>
                    <a:prstGeom prst="rect">
                      <a:avLst/>
                    </a:prstGeom>
                    <a:noFill/>
                    <a:ln>
                      <a:noFill/>
                    </a:ln>
                  </pic:spPr>
                </pic:pic>
              </a:graphicData>
            </a:graphic>
          </wp:inline>
        </w:drawing>
      </w:r>
      <w:r>
        <w:rPr>
          <w:sz w:val="24"/>
          <w:szCs w:val="24"/>
        </w:rPr>
        <w:t xml:space="preserve"> </w:t>
      </w:r>
    </w:p>
    <w:p w14:paraId="6B5FD597" w14:textId="77777777" w:rsidR="005B3CCE" w:rsidRDefault="005B3CCE" w:rsidP="00CD0079">
      <w:pPr>
        <w:spacing w:line="360" w:lineRule="auto"/>
        <w:ind w:left="2160"/>
        <w:jc w:val="both"/>
        <w:rPr>
          <w:sz w:val="24"/>
          <w:szCs w:val="24"/>
        </w:rPr>
      </w:pPr>
      <w:r>
        <w:rPr>
          <w:noProof/>
          <w:sz w:val="24"/>
          <w:szCs w:val="24"/>
        </w:rPr>
        <w:drawing>
          <wp:inline distT="0" distB="0" distL="0" distR="0" wp14:anchorId="41DC9842" wp14:editId="46C9ECC0">
            <wp:extent cx="1390650" cy="2152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90650" cy="21526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4B8C543F" wp14:editId="6188CE33">
            <wp:extent cx="1339850"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9850" cy="21145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585B6825" wp14:editId="45B749AE">
            <wp:extent cx="1422400" cy="20637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2400" cy="2063750"/>
                    </a:xfrm>
                    <a:prstGeom prst="rect">
                      <a:avLst/>
                    </a:prstGeom>
                    <a:noFill/>
                    <a:ln>
                      <a:noFill/>
                    </a:ln>
                  </pic:spPr>
                </pic:pic>
              </a:graphicData>
            </a:graphic>
          </wp:inline>
        </w:drawing>
      </w:r>
    </w:p>
    <w:p w14:paraId="5691EBBA" w14:textId="77777777" w:rsidR="005B3CCE" w:rsidRDefault="005B3CCE" w:rsidP="00CD0079">
      <w:pPr>
        <w:spacing w:line="360" w:lineRule="auto"/>
        <w:ind w:left="2160"/>
        <w:jc w:val="both"/>
        <w:rPr>
          <w:sz w:val="24"/>
          <w:szCs w:val="24"/>
        </w:rPr>
      </w:pPr>
    </w:p>
    <w:p w14:paraId="370D31BC" w14:textId="77777777" w:rsidR="005B3CCE" w:rsidRDefault="005B3CCE" w:rsidP="00CD0079">
      <w:pPr>
        <w:spacing w:line="360" w:lineRule="auto"/>
        <w:ind w:left="2160"/>
        <w:jc w:val="both"/>
        <w:rPr>
          <w:sz w:val="24"/>
          <w:szCs w:val="24"/>
        </w:rPr>
      </w:pPr>
      <w:r>
        <w:rPr>
          <w:noProof/>
          <w:sz w:val="24"/>
          <w:szCs w:val="24"/>
        </w:rPr>
        <w:drawing>
          <wp:inline distT="0" distB="0" distL="0" distR="0" wp14:anchorId="239263D1" wp14:editId="420C06F7">
            <wp:extent cx="2089150" cy="23558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9150" cy="2355850"/>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62741ADA" wp14:editId="1B371755">
            <wp:extent cx="2044700" cy="2311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4700" cy="2311400"/>
                    </a:xfrm>
                    <a:prstGeom prst="rect">
                      <a:avLst/>
                    </a:prstGeom>
                    <a:noFill/>
                    <a:ln>
                      <a:noFill/>
                    </a:ln>
                  </pic:spPr>
                </pic:pic>
              </a:graphicData>
            </a:graphic>
          </wp:inline>
        </w:drawing>
      </w:r>
    </w:p>
    <w:p w14:paraId="1039DA1C" w14:textId="77777777" w:rsidR="005B3CCE" w:rsidRDefault="005B3CCE" w:rsidP="00CD0079">
      <w:pPr>
        <w:spacing w:line="360" w:lineRule="auto"/>
        <w:ind w:left="2160"/>
        <w:jc w:val="both"/>
        <w:rPr>
          <w:sz w:val="24"/>
          <w:szCs w:val="24"/>
        </w:rPr>
      </w:pPr>
    </w:p>
    <w:p w14:paraId="16710B5D" w14:textId="77777777" w:rsidR="005B3CCE" w:rsidRDefault="005B3CCE" w:rsidP="00CD0079">
      <w:pPr>
        <w:spacing w:line="360" w:lineRule="auto"/>
        <w:ind w:left="2160"/>
        <w:jc w:val="both"/>
        <w:rPr>
          <w:sz w:val="24"/>
          <w:szCs w:val="24"/>
        </w:rPr>
      </w:pPr>
    </w:p>
    <w:p w14:paraId="09CDA231" w14:textId="77777777" w:rsidR="005B3CCE" w:rsidRDefault="005B3CCE" w:rsidP="00CD0079">
      <w:pPr>
        <w:widowControl/>
        <w:numPr>
          <w:ilvl w:val="0"/>
          <w:numId w:val="41"/>
        </w:numPr>
        <w:autoSpaceDE/>
        <w:autoSpaceDN/>
        <w:spacing w:line="360" w:lineRule="auto"/>
        <w:jc w:val="both"/>
        <w:rPr>
          <w:color w:val="202124"/>
          <w:sz w:val="24"/>
          <w:szCs w:val="24"/>
        </w:rPr>
      </w:pPr>
      <w:r>
        <w:rPr>
          <w:color w:val="202124"/>
          <w:sz w:val="24"/>
          <w:szCs w:val="24"/>
        </w:rPr>
        <w:t>Physical schema</w:t>
      </w:r>
    </w:p>
    <w:p w14:paraId="30D3D624" w14:textId="77777777" w:rsidR="005B3CCE" w:rsidRDefault="005B3CCE" w:rsidP="00CD0079">
      <w:pPr>
        <w:spacing w:line="360" w:lineRule="auto"/>
        <w:ind w:left="2160"/>
        <w:jc w:val="both"/>
        <w:rPr>
          <w:sz w:val="24"/>
          <w:szCs w:val="24"/>
        </w:rPr>
      </w:pPr>
      <w:r>
        <w:rPr>
          <w:color w:val="202124"/>
          <w:sz w:val="28"/>
          <w:szCs w:val="28"/>
          <w:highlight w:val="white"/>
        </w:rPr>
        <w:t xml:space="preserve">    </w:t>
      </w:r>
      <w:r>
        <w:rPr>
          <w:sz w:val="24"/>
          <w:szCs w:val="24"/>
          <w:highlight w:val="white"/>
        </w:rPr>
        <w:t xml:space="preserve"> Physical schema is </w:t>
      </w:r>
      <w:r>
        <w:rPr>
          <w:sz w:val="24"/>
          <w:szCs w:val="24"/>
        </w:rPr>
        <w:t xml:space="preserve">a term used in data management to describe how data </w:t>
      </w:r>
      <w:r>
        <w:rPr>
          <w:sz w:val="24"/>
          <w:szCs w:val="24"/>
        </w:rPr>
        <w:lastRenderedPageBreak/>
        <w:t>is to be represented and stored (files, indices, et al.)</w:t>
      </w:r>
      <w:r>
        <w:rPr>
          <w:sz w:val="24"/>
          <w:szCs w:val="24"/>
          <w:highlight w:val="white"/>
        </w:rPr>
        <w:t xml:space="preserve"> </w:t>
      </w:r>
      <w:r>
        <w:rPr>
          <w:sz w:val="24"/>
          <w:szCs w:val="24"/>
        </w:rPr>
        <w:t xml:space="preserve">in secondary storage using a particular database management system (DBMS). Below shows the physical schema being used for the </w:t>
      </w:r>
      <w:proofErr w:type="spellStart"/>
      <w:r>
        <w:rPr>
          <w:sz w:val="24"/>
          <w:szCs w:val="24"/>
        </w:rPr>
        <w:t>FoodAuc</w:t>
      </w:r>
      <w:proofErr w:type="spellEnd"/>
      <w:r>
        <w:rPr>
          <w:sz w:val="24"/>
          <w:szCs w:val="24"/>
        </w:rPr>
        <w:t xml:space="preserve"> application.</w:t>
      </w:r>
    </w:p>
    <w:p w14:paraId="49CB0097" w14:textId="77777777" w:rsidR="005B3CCE" w:rsidRDefault="005B3CCE" w:rsidP="00CD0079">
      <w:pPr>
        <w:spacing w:line="360" w:lineRule="auto"/>
        <w:ind w:left="2160"/>
        <w:jc w:val="both"/>
        <w:rPr>
          <w:sz w:val="24"/>
          <w:szCs w:val="24"/>
        </w:rPr>
      </w:pPr>
    </w:p>
    <w:p w14:paraId="0BE26EB6" w14:textId="77777777" w:rsidR="005B3CCE" w:rsidRDefault="005B3CCE" w:rsidP="00CD0079">
      <w:pPr>
        <w:spacing w:line="360" w:lineRule="auto"/>
        <w:ind w:left="2160"/>
        <w:jc w:val="both"/>
        <w:rPr>
          <w:sz w:val="24"/>
          <w:szCs w:val="24"/>
        </w:rPr>
      </w:pPr>
      <w:r>
        <w:rPr>
          <w:noProof/>
          <w:sz w:val="24"/>
          <w:szCs w:val="24"/>
        </w:rPr>
        <w:drawing>
          <wp:inline distT="0" distB="0" distL="0" distR="0" wp14:anchorId="2B86CE34" wp14:editId="6DA16ED0">
            <wp:extent cx="5302250" cy="23177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250" cy="2317750"/>
                    </a:xfrm>
                    <a:prstGeom prst="rect">
                      <a:avLst/>
                    </a:prstGeom>
                    <a:noFill/>
                    <a:ln>
                      <a:noFill/>
                    </a:ln>
                  </pic:spPr>
                </pic:pic>
              </a:graphicData>
            </a:graphic>
          </wp:inline>
        </w:drawing>
      </w:r>
    </w:p>
    <w:p w14:paraId="08BDE508" w14:textId="77777777" w:rsidR="005B3CCE" w:rsidRDefault="005B3CCE" w:rsidP="00CD0079">
      <w:pPr>
        <w:spacing w:line="360" w:lineRule="auto"/>
        <w:ind w:left="2160"/>
        <w:jc w:val="both"/>
        <w:rPr>
          <w:b/>
          <w:sz w:val="24"/>
          <w:szCs w:val="24"/>
        </w:rPr>
      </w:pPr>
      <w:r>
        <w:rPr>
          <w:b/>
          <w:sz w:val="24"/>
          <w:szCs w:val="24"/>
        </w:rPr>
        <w:t>Figure 16</w:t>
      </w:r>
    </w:p>
    <w:p w14:paraId="78081E1F" w14:textId="77777777" w:rsidR="005B3CCE" w:rsidRDefault="005B3CCE" w:rsidP="00CD0079">
      <w:pPr>
        <w:spacing w:line="360" w:lineRule="auto"/>
        <w:ind w:left="2160"/>
        <w:jc w:val="both"/>
        <w:rPr>
          <w:color w:val="202124"/>
          <w:sz w:val="24"/>
          <w:szCs w:val="24"/>
        </w:rPr>
      </w:pPr>
    </w:p>
    <w:p w14:paraId="6A7890A2" w14:textId="77777777" w:rsidR="005B3CCE" w:rsidRDefault="005B3CCE" w:rsidP="00CD0079">
      <w:pPr>
        <w:widowControl/>
        <w:numPr>
          <w:ilvl w:val="0"/>
          <w:numId w:val="40"/>
        </w:numPr>
        <w:autoSpaceDE/>
        <w:autoSpaceDN/>
        <w:spacing w:line="360" w:lineRule="auto"/>
        <w:jc w:val="both"/>
        <w:rPr>
          <w:sz w:val="24"/>
          <w:szCs w:val="24"/>
        </w:rPr>
      </w:pPr>
      <w:r>
        <w:rPr>
          <w:sz w:val="24"/>
          <w:szCs w:val="24"/>
        </w:rPr>
        <w:t xml:space="preserve">DESCRIPTION </w:t>
      </w:r>
    </w:p>
    <w:p w14:paraId="2E517CFB" w14:textId="77777777" w:rsidR="005B3CCE" w:rsidRDefault="005B3CCE" w:rsidP="00CD0079">
      <w:pPr>
        <w:widowControl/>
        <w:numPr>
          <w:ilvl w:val="0"/>
          <w:numId w:val="42"/>
        </w:numPr>
        <w:autoSpaceDE/>
        <w:autoSpaceDN/>
        <w:spacing w:line="360" w:lineRule="auto"/>
        <w:jc w:val="both"/>
        <w:rPr>
          <w:sz w:val="24"/>
          <w:szCs w:val="24"/>
        </w:rPr>
      </w:pPr>
      <w:r>
        <w:rPr>
          <w:sz w:val="24"/>
          <w:szCs w:val="24"/>
        </w:rPr>
        <w:t>Account table</w:t>
      </w:r>
    </w:p>
    <w:p w14:paraId="073472C4"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It is the first table of our system. This table holds information about the user login credentials. This table is queried whenever the user requests access to the system, it generates the first id of the user known as the account id. This table gives access only to the registration, login, forgot password page and user table.</w:t>
      </w:r>
    </w:p>
    <w:p w14:paraId="02238AEB" w14:textId="77777777" w:rsidR="005B3CCE" w:rsidRDefault="005B3CCE" w:rsidP="00CD0079">
      <w:pPr>
        <w:widowControl/>
        <w:numPr>
          <w:ilvl w:val="0"/>
          <w:numId w:val="42"/>
        </w:numPr>
        <w:autoSpaceDE/>
        <w:autoSpaceDN/>
        <w:spacing w:line="360" w:lineRule="auto"/>
        <w:jc w:val="both"/>
        <w:rPr>
          <w:sz w:val="24"/>
          <w:szCs w:val="24"/>
        </w:rPr>
      </w:pPr>
      <w:r>
        <w:rPr>
          <w:sz w:val="24"/>
          <w:szCs w:val="24"/>
        </w:rPr>
        <w:t>User table</w:t>
      </w:r>
    </w:p>
    <w:p w14:paraId="28951850" w14:textId="77777777" w:rsidR="005B3CCE" w:rsidRDefault="005B3CCE" w:rsidP="00CD0079">
      <w:pPr>
        <w:spacing w:line="360" w:lineRule="auto"/>
        <w:ind w:left="2160"/>
        <w:jc w:val="both"/>
        <w:rPr>
          <w:sz w:val="24"/>
          <w:szCs w:val="24"/>
        </w:rPr>
      </w:pPr>
      <w:r>
        <w:rPr>
          <w:sz w:val="24"/>
          <w:szCs w:val="24"/>
        </w:rPr>
        <w:t xml:space="preserve">    This is the second table of our system that holds personal information about our user.  This table takes the user account id as a foreign key and generates its own primary key. It gives access to the registration, user profile, update profile page, post table, history table, Notification, Message table and Wallet table.</w:t>
      </w:r>
    </w:p>
    <w:p w14:paraId="7AD27EB7" w14:textId="77777777" w:rsidR="005B3CCE" w:rsidRDefault="005B3CCE" w:rsidP="00CD0079">
      <w:pPr>
        <w:widowControl/>
        <w:numPr>
          <w:ilvl w:val="0"/>
          <w:numId w:val="42"/>
        </w:numPr>
        <w:autoSpaceDE/>
        <w:autoSpaceDN/>
        <w:spacing w:line="360" w:lineRule="auto"/>
        <w:jc w:val="both"/>
        <w:rPr>
          <w:sz w:val="24"/>
          <w:szCs w:val="24"/>
        </w:rPr>
      </w:pPr>
      <w:r>
        <w:rPr>
          <w:sz w:val="24"/>
          <w:szCs w:val="24"/>
        </w:rPr>
        <w:t>Post table</w:t>
      </w:r>
    </w:p>
    <w:p w14:paraId="78543886" w14:textId="77777777" w:rsidR="005B3CCE" w:rsidRDefault="005B3CCE" w:rsidP="00CD0079">
      <w:pPr>
        <w:spacing w:line="360" w:lineRule="auto"/>
        <w:ind w:left="2160"/>
        <w:jc w:val="both"/>
        <w:rPr>
          <w:sz w:val="24"/>
          <w:szCs w:val="24"/>
        </w:rPr>
      </w:pPr>
      <w:r>
        <w:rPr>
          <w:sz w:val="24"/>
          <w:szCs w:val="24"/>
        </w:rPr>
        <w:t xml:space="preserve">      This table holds information about a food post table and is also frequently accessed since information about post is frequently updated. This </w:t>
      </w:r>
      <w:r>
        <w:rPr>
          <w:sz w:val="24"/>
          <w:szCs w:val="24"/>
        </w:rPr>
        <w:lastRenderedPageBreak/>
        <w:t xml:space="preserve">post stores each post under a unique id. The Create post, Update post, </w:t>
      </w:r>
      <w:proofErr w:type="gramStart"/>
      <w:r>
        <w:rPr>
          <w:sz w:val="24"/>
          <w:szCs w:val="24"/>
        </w:rPr>
        <w:t>My</w:t>
      </w:r>
      <w:proofErr w:type="gramEnd"/>
      <w:r>
        <w:rPr>
          <w:sz w:val="24"/>
          <w:szCs w:val="24"/>
        </w:rPr>
        <w:t xml:space="preserve"> post, message pages, user table, and message table have access to this table</w:t>
      </w:r>
    </w:p>
    <w:p w14:paraId="52096B3C" w14:textId="77777777" w:rsidR="005B3CCE" w:rsidRDefault="005B3CCE" w:rsidP="00CD0079">
      <w:pPr>
        <w:widowControl/>
        <w:numPr>
          <w:ilvl w:val="0"/>
          <w:numId w:val="42"/>
        </w:numPr>
        <w:autoSpaceDE/>
        <w:autoSpaceDN/>
        <w:spacing w:line="360" w:lineRule="auto"/>
        <w:jc w:val="both"/>
        <w:rPr>
          <w:sz w:val="24"/>
          <w:szCs w:val="24"/>
        </w:rPr>
      </w:pPr>
      <w:r>
        <w:rPr>
          <w:sz w:val="24"/>
          <w:szCs w:val="24"/>
        </w:rPr>
        <w:t>Message table</w:t>
      </w:r>
    </w:p>
    <w:p w14:paraId="4E63AEB1"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This table holds chat for particular food post which donor message collectors, it assigns each post message a particular message id. Each message must identify a post, a sender and receiver. The message page, notification page, user table post table have access to this table.</w:t>
      </w:r>
    </w:p>
    <w:p w14:paraId="6131AA98" w14:textId="77777777" w:rsidR="005B3CCE" w:rsidRDefault="005B3CCE" w:rsidP="00CD0079">
      <w:pPr>
        <w:widowControl/>
        <w:numPr>
          <w:ilvl w:val="0"/>
          <w:numId w:val="42"/>
        </w:numPr>
        <w:autoSpaceDE/>
        <w:autoSpaceDN/>
        <w:spacing w:line="360" w:lineRule="auto"/>
        <w:jc w:val="both"/>
        <w:rPr>
          <w:sz w:val="24"/>
          <w:szCs w:val="24"/>
        </w:rPr>
      </w:pPr>
      <w:r>
        <w:rPr>
          <w:sz w:val="24"/>
          <w:szCs w:val="24"/>
        </w:rPr>
        <w:t>Wallet table</w:t>
      </w:r>
    </w:p>
    <w:p w14:paraId="496A7172"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The wallet table holds information about the finance, it holds the wallet id required to make transactions on the system either paying for food deposit withdrawal. The transfer, deposit, withdraw pages, transaction table, user table have access to this table.</w:t>
      </w:r>
    </w:p>
    <w:p w14:paraId="138EEF4B" w14:textId="77777777" w:rsidR="005B3CCE" w:rsidRDefault="005B3CCE" w:rsidP="00CD0079">
      <w:pPr>
        <w:widowControl/>
        <w:numPr>
          <w:ilvl w:val="0"/>
          <w:numId w:val="42"/>
        </w:numPr>
        <w:autoSpaceDE/>
        <w:autoSpaceDN/>
        <w:spacing w:line="360" w:lineRule="auto"/>
        <w:jc w:val="both"/>
        <w:rPr>
          <w:sz w:val="24"/>
          <w:szCs w:val="24"/>
        </w:rPr>
      </w:pPr>
      <w:r>
        <w:rPr>
          <w:sz w:val="24"/>
          <w:szCs w:val="24"/>
        </w:rPr>
        <w:t>History table</w:t>
      </w:r>
    </w:p>
    <w:p w14:paraId="6D7ED1A8"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The history table holds past transactions of the user for example last post or last wallet transaction. The history page and user table have access to this page. Each history event is identified by a unique history id.</w:t>
      </w:r>
    </w:p>
    <w:p w14:paraId="353E09D3" w14:textId="77777777" w:rsidR="005B3CCE" w:rsidRDefault="005B3CCE" w:rsidP="00CD0079">
      <w:pPr>
        <w:widowControl/>
        <w:numPr>
          <w:ilvl w:val="0"/>
          <w:numId w:val="42"/>
        </w:numPr>
        <w:autoSpaceDE/>
        <w:autoSpaceDN/>
        <w:spacing w:line="360" w:lineRule="auto"/>
        <w:jc w:val="both"/>
        <w:rPr>
          <w:sz w:val="24"/>
          <w:szCs w:val="24"/>
        </w:rPr>
      </w:pPr>
      <w:r>
        <w:rPr>
          <w:sz w:val="24"/>
          <w:szCs w:val="24"/>
        </w:rPr>
        <w:t>Transaction table</w:t>
      </w:r>
    </w:p>
    <w:p w14:paraId="280BBDCB"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Our system has a lot of transactions going on in it. We keep track of all user transactions from all users. Each transaction is identified by a unique transaction id. Only the wallet table and transaction management page of the administrator.</w:t>
      </w:r>
    </w:p>
    <w:p w14:paraId="657CDBED" w14:textId="77777777" w:rsidR="005B3CCE" w:rsidRDefault="005B3CCE" w:rsidP="00CD0079">
      <w:pPr>
        <w:widowControl/>
        <w:numPr>
          <w:ilvl w:val="0"/>
          <w:numId w:val="42"/>
        </w:numPr>
        <w:autoSpaceDE/>
        <w:autoSpaceDN/>
        <w:spacing w:line="360" w:lineRule="auto"/>
        <w:jc w:val="both"/>
        <w:rPr>
          <w:sz w:val="24"/>
          <w:szCs w:val="24"/>
        </w:rPr>
      </w:pPr>
      <w:r>
        <w:rPr>
          <w:sz w:val="24"/>
          <w:szCs w:val="24"/>
        </w:rPr>
        <w:t>Notification table</w:t>
      </w:r>
    </w:p>
    <w:p w14:paraId="020E025F" w14:textId="77777777" w:rsidR="005B3CCE" w:rsidRDefault="005B3CCE" w:rsidP="00CD0079">
      <w:pPr>
        <w:spacing w:line="360" w:lineRule="auto"/>
        <w:ind w:left="2160"/>
        <w:jc w:val="both"/>
        <w:rPr>
          <w:sz w:val="24"/>
          <w:szCs w:val="24"/>
        </w:rPr>
      </w:pPr>
      <w:r>
        <w:rPr>
          <w:color w:val="4D5156"/>
          <w:sz w:val="28"/>
          <w:szCs w:val="28"/>
        </w:rPr>
        <w:t xml:space="preserve">    </w:t>
      </w:r>
      <w:r>
        <w:rPr>
          <w:sz w:val="24"/>
          <w:szCs w:val="24"/>
        </w:rPr>
        <w:t xml:space="preserve"> Handling notification form food post generated by the system sent to different users.</w:t>
      </w:r>
    </w:p>
    <w:p w14:paraId="6E7D9FDF" w14:textId="77777777" w:rsidR="005B3CCE" w:rsidRDefault="005B3CCE" w:rsidP="00CD0079">
      <w:pPr>
        <w:spacing w:line="360" w:lineRule="auto"/>
        <w:ind w:left="2160"/>
        <w:jc w:val="both"/>
        <w:rPr>
          <w:sz w:val="24"/>
          <w:szCs w:val="24"/>
        </w:rPr>
      </w:pPr>
    </w:p>
    <w:p w14:paraId="646B120B" w14:textId="77777777" w:rsidR="005B3CCE" w:rsidRDefault="005B3CCE" w:rsidP="00CD0079">
      <w:pPr>
        <w:spacing w:line="360" w:lineRule="auto"/>
        <w:jc w:val="both"/>
        <w:rPr>
          <w:sz w:val="24"/>
          <w:szCs w:val="24"/>
        </w:rPr>
      </w:pPr>
    </w:p>
    <w:p w14:paraId="7AA00D47" w14:textId="77777777" w:rsidR="005B3CCE" w:rsidRDefault="005B3CCE" w:rsidP="00CD0079">
      <w:pPr>
        <w:widowControl/>
        <w:numPr>
          <w:ilvl w:val="0"/>
          <w:numId w:val="25"/>
        </w:numPr>
        <w:autoSpaceDE/>
        <w:autoSpaceDN/>
        <w:spacing w:line="360" w:lineRule="auto"/>
        <w:jc w:val="both"/>
        <w:rPr>
          <w:sz w:val="28"/>
          <w:szCs w:val="28"/>
        </w:rPr>
      </w:pPr>
      <w:r>
        <w:rPr>
          <w:sz w:val="28"/>
          <w:szCs w:val="28"/>
        </w:rPr>
        <w:t>GLOBAL ARCHITECTURE OF THE SOLUTION</w:t>
      </w:r>
    </w:p>
    <w:p w14:paraId="692A6276" w14:textId="77777777" w:rsidR="005B3CCE" w:rsidRDefault="005B3CCE" w:rsidP="00CD0079">
      <w:pPr>
        <w:widowControl/>
        <w:numPr>
          <w:ilvl w:val="0"/>
          <w:numId w:val="25"/>
        </w:numPr>
        <w:autoSpaceDE/>
        <w:autoSpaceDN/>
        <w:spacing w:line="360" w:lineRule="auto"/>
        <w:jc w:val="both"/>
        <w:rPr>
          <w:sz w:val="28"/>
          <w:szCs w:val="28"/>
        </w:rPr>
      </w:pPr>
      <w:r>
        <w:rPr>
          <w:sz w:val="28"/>
          <w:szCs w:val="28"/>
        </w:rPr>
        <w:t>DESCRIPTION OF THE RESOLUTION PROCESS</w:t>
      </w:r>
    </w:p>
    <w:p w14:paraId="1A104ADF" w14:textId="77777777" w:rsidR="005B3CCE" w:rsidRDefault="005B3CCE" w:rsidP="00CD0079">
      <w:pPr>
        <w:widowControl/>
        <w:numPr>
          <w:ilvl w:val="0"/>
          <w:numId w:val="25"/>
        </w:numPr>
        <w:autoSpaceDE/>
        <w:autoSpaceDN/>
        <w:spacing w:line="360" w:lineRule="auto"/>
        <w:jc w:val="both"/>
        <w:rPr>
          <w:sz w:val="28"/>
          <w:szCs w:val="28"/>
        </w:rPr>
      </w:pPr>
      <w:r>
        <w:rPr>
          <w:sz w:val="28"/>
          <w:szCs w:val="28"/>
        </w:rPr>
        <w:t>PARTIAL CONCLUSION</w:t>
      </w:r>
    </w:p>
    <w:p w14:paraId="7E15061B" w14:textId="77777777" w:rsidR="005B3CCE" w:rsidRDefault="005B3CCE" w:rsidP="00CD0079">
      <w:pPr>
        <w:spacing w:line="360" w:lineRule="auto"/>
        <w:ind w:left="720"/>
        <w:jc w:val="both"/>
        <w:rPr>
          <w:sz w:val="28"/>
          <w:szCs w:val="28"/>
        </w:rPr>
      </w:pPr>
    </w:p>
    <w:p w14:paraId="07982363" w14:textId="77777777" w:rsidR="005B3CCE" w:rsidRDefault="005B3CCE" w:rsidP="00CD0079">
      <w:pPr>
        <w:spacing w:line="360" w:lineRule="auto"/>
        <w:ind w:left="720"/>
        <w:jc w:val="both"/>
        <w:rPr>
          <w:sz w:val="28"/>
          <w:szCs w:val="28"/>
        </w:rPr>
      </w:pPr>
    </w:p>
    <w:p w14:paraId="72923DE4" w14:textId="77777777" w:rsidR="005B3CCE" w:rsidRDefault="005B3CCE" w:rsidP="00CD0079">
      <w:pPr>
        <w:spacing w:line="360" w:lineRule="auto"/>
        <w:jc w:val="both"/>
        <w:rPr>
          <w:sz w:val="28"/>
          <w:szCs w:val="28"/>
        </w:rPr>
      </w:pPr>
    </w:p>
    <w:p w14:paraId="6F5D451E" w14:textId="77777777" w:rsidR="005B3CCE" w:rsidRDefault="005B3CCE" w:rsidP="00CD0079">
      <w:pPr>
        <w:spacing w:line="360" w:lineRule="auto"/>
        <w:jc w:val="both"/>
        <w:rPr>
          <w:b/>
          <w:sz w:val="32"/>
          <w:szCs w:val="32"/>
        </w:rPr>
      </w:pPr>
      <w:r>
        <w:rPr>
          <w:b/>
          <w:sz w:val="32"/>
          <w:szCs w:val="32"/>
        </w:rPr>
        <w:t>CHAPTER 4: IMPLEMENTATION (or REALIZATION) AND RESULTS</w:t>
      </w:r>
    </w:p>
    <w:p w14:paraId="68318250" w14:textId="77777777" w:rsidR="005B3CCE" w:rsidRDefault="005B3CCE" w:rsidP="00CD0079">
      <w:pPr>
        <w:spacing w:line="360" w:lineRule="auto"/>
        <w:jc w:val="both"/>
        <w:rPr>
          <w:sz w:val="32"/>
          <w:szCs w:val="32"/>
        </w:rPr>
      </w:pPr>
    </w:p>
    <w:p w14:paraId="4E611EFD" w14:textId="77777777" w:rsidR="005B3CCE" w:rsidRDefault="005B3CCE" w:rsidP="00CD0079">
      <w:pPr>
        <w:widowControl/>
        <w:numPr>
          <w:ilvl w:val="0"/>
          <w:numId w:val="43"/>
        </w:numPr>
        <w:autoSpaceDE/>
        <w:autoSpaceDN/>
        <w:spacing w:line="360" w:lineRule="auto"/>
        <w:jc w:val="both"/>
        <w:rPr>
          <w:sz w:val="28"/>
          <w:szCs w:val="28"/>
        </w:rPr>
      </w:pPr>
      <w:r>
        <w:rPr>
          <w:sz w:val="28"/>
          <w:szCs w:val="28"/>
        </w:rPr>
        <w:t xml:space="preserve">INTRODUCTION </w:t>
      </w:r>
    </w:p>
    <w:p w14:paraId="7EEEA746" w14:textId="77777777" w:rsidR="005B3CCE" w:rsidRDefault="005B3CCE" w:rsidP="00CD0079">
      <w:pPr>
        <w:spacing w:line="360" w:lineRule="auto"/>
        <w:ind w:left="720"/>
        <w:jc w:val="both"/>
        <w:rPr>
          <w:sz w:val="24"/>
          <w:szCs w:val="24"/>
        </w:rPr>
      </w:pPr>
      <w:r>
        <w:rPr>
          <w:sz w:val="28"/>
          <w:szCs w:val="28"/>
        </w:rPr>
        <w:t xml:space="preserve">         </w:t>
      </w:r>
      <w:r>
        <w:rPr>
          <w:sz w:val="24"/>
          <w:szCs w:val="24"/>
        </w:rPr>
        <w:t xml:space="preserve">Implementation refers to the process of putting a plan or idea into action. In the context of software development, implementation typically involves writing code to create a software product or </w:t>
      </w:r>
      <w:proofErr w:type="spellStart"/>
      <w:r>
        <w:rPr>
          <w:sz w:val="24"/>
          <w:szCs w:val="24"/>
        </w:rPr>
        <w:t>feature.Results</w:t>
      </w:r>
      <w:proofErr w:type="spellEnd"/>
      <w:r>
        <w:rPr>
          <w:sz w:val="24"/>
          <w:szCs w:val="24"/>
        </w:rPr>
        <w:t xml:space="preserve">, on the other hand, refer to the outcome of a process or activity. In software development, results may be measured in terms of the functionality, performance, or user satisfaction of the software </w:t>
      </w:r>
      <w:proofErr w:type="spellStart"/>
      <w:r>
        <w:rPr>
          <w:sz w:val="24"/>
          <w:szCs w:val="24"/>
        </w:rPr>
        <w:t>product.The</w:t>
      </w:r>
      <w:proofErr w:type="spellEnd"/>
      <w:r>
        <w:rPr>
          <w:sz w:val="24"/>
          <w:szCs w:val="24"/>
        </w:rPr>
        <w:t xml:space="preserve"> implementation and results of a software project are closely related, as the quality of the implementation can directly affect the results achieved. A well-designed and well-implemented software product is more likely to produce positive results, such as increased efficiency, improved user experience, or higher customer satisfaction.</w:t>
      </w:r>
    </w:p>
    <w:p w14:paraId="249420B1" w14:textId="77777777" w:rsidR="005B3CCE" w:rsidRDefault="005B3CCE" w:rsidP="00CD0079">
      <w:pPr>
        <w:spacing w:line="360" w:lineRule="auto"/>
        <w:jc w:val="both"/>
        <w:rPr>
          <w:sz w:val="24"/>
          <w:szCs w:val="24"/>
        </w:rPr>
      </w:pPr>
    </w:p>
    <w:p w14:paraId="61B6EE4E" w14:textId="77777777" w:rsidR="005B3CCE" w:rsidRDefault="005B3CCE" w:rsidP="00CD0079">
      <w:pPr>
        <w:widowControl/>
        <w:numPr>
          <w:ilvl w:val="0"/>
          <w:numId w:val="43"/>
        </w:numPr>
        <w:autoSpaceDE/>
        <w:autoSpaceDN/>
        <w:spacing w:line="360" w:lineRule="auto"/>
        <w:jc w:val="both"/>
        <w:rPr>
          <w:sz w:val="28"/>
          <w:szCs w:val="28"/>
        </w:rPr>
      </w:pPr>
      <w:r>
        <w:rPr>
          <w:sz w:val="28"/>
          <w:szCs w:val="28"/>
        </w:rPr>
        <w:t>TOOLS AND MATERIALS</w:t>
      </w:r>
    </w:p>
    <w:p w14:paraId="41E11588" w14:textId="77777777" w:rsidR="005B3CCE" w:rsidRDefault="005B3CCE" w:rsidP="00CD0079">
      <w:pPr>
        <w:spacing w:line="360" w:lineRule="auto"/>
        <w:ind w:left="720"/>
        <w:jc w:val="both"/>
        <w:rPr>
          <w:sz w:val="24"/>
          <w:szCs w:val="24"/>
        </w:rPr>
      </w:pPr>
      <w:r>
        <w:rPr>
          <w:sz w:val="28"/>
          <w:szCs w:val="28"/>
        </w:rPr>
        <w:t xml:space="preserve">      </w:t>
      </w:r>
      <w:r>
        <w:rPr>
          <w:sz w:val="24"/>
          <w:szCs w:val="24"/>
        </w:rPr>
        <w:t>We made use of front end and back end tools</w:t>
      </w:r>
      <w:ins w:id="1" w:author="NKONGHO AYUK" w:date="2023-06-18T15:13:00Z">
        <w:r>
          <w:rPr>
            <w:sz w:val="24"/>
            <w:szCs w:val="24"/>
          </w:rPr>
          <w:t>.</w:t>
        </w:r>
      </w:ins>
      <w:r>
        <w:rPr>
          <w:sz w:val="24"/>
          <w:szCs w:val="24"/>
        </w:rPr>
        <w:t xml:space="preserve"> For the front end we used Kotlin, Java, model support and XML for structuring. The technologies used for back end </w:t>
      </w:r>
      <w:del w:id="2" w:author="NKONGHO AYUK" w:date="2023-06-18T15:13:00Z">
        <w:r>
          <w:rPr>
            <w:sz w:val="24"/>
            <w:szCs w:val="24"/>
          </w:rPr>
          <w:delText xml:space="preserve"> </w:delText>
        </w:r>
      </w:del>
      <w:proofErr w:type="gramStart"/>
      <w:r>
        <w:rPr>
          <w:sz w:val="24"/>
          <w:szCs w:val="24"/>
        </w:rPr>
        <w:t>are  SQL</w:t>
      </w:r>
      <w:proofErr w:type="gramEnd"/>
      <w:r>
        <w:rPr>
          <w:sz w:val="24"/>
          <w:szCs w:val="24"/>
        </w:rPr>
        <w:t xml:space="preserve"> and firebase.</w:t>
      </w:r>
    </w:p>
    <w:p w14:paraId="7303CB29" w14:textId="77777777" w:rsidR="005B3CCE" w:rsidRDefault="005B3CCE" w:rsidP="00CD0079">
      <w:pPr>
        <w:spacing w:line="360" w:lineRule="auto"/>
        <w:ind w:left="720"/>
        <w:jc w:val="both"/>
        <w:rPr>
          <w:sz w:val="24"/>
          <w:szCs w:val="24"/>
        </w:rPr>
      </w:pPr>
      <w:r>
        <w:rPr>
          <w:sz w:val="24"/>
          <w:szCs w:val="24"/>
        </w:rPr>
        <w:t xml:space="preserve">The installation and setup was done using Android studios, canvas and </w:t>
      </w:r>
      <w:proofErr w:type="spellStart"/>
      <w:r>
        <w:rPr>
          <w:sz w:val="24"/>
          <w:szCs w:val="24"/>
        </w:rPr>
        <w:t>starUml</w:t>
      </w:r>
      <w:proofErr w:type="spellEnd"/>
      <w:r>
        <w:rPr>
          <w:sz w:val="24"/>
          <w:szCs w:val="24"/>
        </w:rPr>
        <w:t xml:space="preserve">. </w:t>
      </w:r>
    </w:p>
    <w:p w14:paraId="7395CC0B" w14:textId="77777777" w:rsidR="005B3CCE" w:rsidRDefault="005B3CCE" w:rsidP="00CD0079">
      <w:pPr>
        <w:spacing w:line="360" w:lineRule="auto"/>
        <w:ind w:left="720"/>
        <w:jc w:val="both"/>
        <w:rPr>
          <w:sz w:val="24"/>
          <w:szCs w:val="24"/>
        </w:rPr>
      </w:pPr>
    </w:p>
    <w:p w14:paraId="54C1AE6B" w14:textId="77777777" w:rsidR="005B3CCE" w:rsidRDefault="005B3CCE" w:rsidP="00CD0079">
      <w:pPr>
        <w:widowControl/>
        <w:numPr>
          <w:ilvl w:val="0"/>
          <w:numId w:val="43"/>
        </w:numPr>
        <w:autoSpaceDE/>
        <w:autoSpaceDN/>
        <w:spacing w:line="360" w:lineRule="auto"/>
        <w:jc w:val="both"/>
        <w:rPr>
          <w:sz w:val="28"/>
          <w:szCs w:val="28"/>
        </w:rPr>
      </w:pPr>
      <w:r>
        <w:rPr>
          <w:sz w:val="28"/>
          <w:szCs w:val="28"/>
        </w:rPr>
        <w:t>DESCRIPTION OF THE IMPLEMENTATION PROCESS</w:t>
      </w:r>
    </w:p>
    <w:p w14:paraId="254D126B" w14:textId="77777777" w:rsidR="005B3CCE" w:rsidRDefault="005B3CCE" w:rsidP="00CD0079">
      <w:pPr>
        <w:widowControl/>
        <w:numPr>
          <w:ilvl w:val="0"/>
          <w:numId w:val="44"/>
        </w:numPr>
        <w:autoSpaceDE/>
        <w:autoSpaceDN/>
        <w:spacing w:line="360" w:lineRule="auto"/>
        <w:jc w:val="both"/>
        <w:rPr>
          <w:sz w:val="28"/>
          <w:szCs w:val="28"/>
        </w:rPr>
      </w:pPr>
      <w:r>
        <w:rPr>
          <w:sz w:val="28"/>
          <w:szCs w:val="28"/>
        </w:rPr>
        <w:t>UI IMPLEMENTATION</w:t>
      </w:r>
    </w:p>
    <w:p w14:paraId="18C85AA8" w14:textId="77777777" w:rsidR="005B3CCE" w:rsidRDefault="005B3CCE" w:rsidP="00CD0079">
      <w:pPr>
        <w:spacing w:line="360" w:lineRule="auto"/>
        <w:ind w:left="1440"/>
        <w:jc w:val="both"/>
        <w:rPr>
          <w:sz w:val="24"/>
          <w:szCs w:val="24"/>
        </w:rPr>
      </w:pPr>
      <w:r>
        <w:rPr>
          <w:sz w:val="28"/>
          <w:szCs w:val="28"/>
        </w:rPr>
        <w:t xml:space="preserve">     </w:t>
      </w:r>
      <w:r>
        <w:rPr>
          <w:sz w:val="24"/>
          <w:szCs w:val="24"/>
        </w:rPr>
        <w:t xml:space="preserve"> For our implementation we are going to use </w:t>
      </w:r>
      <w:proofErr w:type="spellStart"/>
      <w:r>
        <w:rPr>
          <w:sz w:val="24"/>
          <w:szCs w:val="24"/>
        </w:rPr>
        <w:t>kotlin</w:t>
      </w:r>
      <w:proofErr w:type="spellEnd"/>
      <w:r>
        <w:rPr>
          <w:sz w:val="24"/>
          <w:szCs w:val="24"/>
        </w:rPr>
        <w:t xml:space="preserve"> class and model s</w:t>
      </w:r>
      <w:r w:rsidR="000458C6">
        <w:rPr>
          <w:sz w:val="24"/>
          <w:szCs w:val="24"/>
        </w:rPr>
        <w:t xml:space="preserve">upport and XML for structuring </w:t>
      </w:r>
      <w:r>
        <w:rPr>
          <w:sz w:val="24"/>
          <w:szCs w:val="24"/>
        </w:rPr>
        <w:t>this is the structure of our application file.</w:t>
      </w:r>
    </w:p>
    <w:p w14:paraId="594A92F5" w14:textId="77777777" w:rsidR="005B3CCE" w:rsidRDefault="005B3CCE" w:rsidP="00CD0079">
      <w:pPr>
        <w:spacing w:line="360" w:lineRule="auto"/>
        <w:ind w:left="1440"/>
        <w:jc w:val="both"/>
        <w:rPr>
          <w:sz w:val="24"/>
          <w:szCs w:val="24"/>
        </w:rPr>
      </w:pPr>
      <w:r>
        <w:rPr>
          <w:sz w:val="24"/>
          <w:szCs w:val="24"/>
        </w:rPr>
        <w:lastRenderedPageBreak/>
        <w:t xml:space="preserve">  </w:t>
      </w:r>
      <w:r>
        <w:rPr>
          <w:noProof/>
          <w:sz w:val="24"/>
          <w:szCs w:val="24"/>
        </w:rPr>
        <w:drawing>
          <wp:inline distT="0" distB="0" distL="0" distR="0" wp14:anchorId="65251E2B" wp14:editId="5C033428">
            <wp:extent cx="4876800" cy="2286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00" cy="2286000"/>
                    </a:xfrm>
                    <a:prstGeom prst="rect">
                      <a:avLst/>
                    </a:prstGeom>
                    <a:noFill/>
                    <a:ln>
                      <a:noFill/>
                    </a:ln>
                  </pic:spPr>
                </pic:pic>
              </a:graphicData>
            </a:graphic>
          </wp:inline>
        </w:drawing>
      </w:r>
    </w:p>
    <w:p w14:paraId="1CF49620" w14:textId="77777777" w:rsidR="005B3CCE" w:rsidRDefault="005B3CCE" w:rsidP="00CD0079">
      <w:pPr>
        <w:spacing w:line="360" w:lineRule="auto"/>
        <w:ind w:left="1440"/>
        <w:jc w:val="both"/>
        <w:rPr>
          <w:sz w:val="24"/>
          <w:szCs w:val="24"/>
        </w:rPr>
      </w:pPr>
      <w:r>
        <w:rPr>
          <w:sz w:val="24"/>
          <w:szCs w:val="24"/>
        </w:rPr>
        <w:t xml:space="preserve"> Here are all the models </w:t>
      </w:r>
      <w:r w:rsidR="000458C6">
        <w:rPr>
          <w:sz w:val="24"/>
          <w:szCs w:val="24"/>
        </w:rPr>
        <w:t>developed,</w:t>
      </w:r>
      <w:r>
        <w:rPr>
          <w:sz w:val="24"/>
          <w:szCs w:val="24"/>
        </w:rPr>
        <w:t xml:space="preserve"> our system comes with 30 pages which we model as different models.</w:t>
      </w:r>
    </w:p>
    <w:p w14:paraId="6E300A49" w14:textId="77777777" w:rsidR="005B3CCE" w:rsidRDefault="005B3CCE" w:rsidP="00CD0079">
      <w:pPr>
        <w:spacing w:line="360" w:lineRule="auto"/>
        <w:ind w:left="1440"/>
        <w:jc w:val="both"/>
        <w:rPr>
          <w:sz w:val="24"/>
          <w:szCs w:val="24"/>
        </w:rPr>
      </w:pPr>
    </w:p>
    <w:p w14:paraId="4407895B" w14:textId="77777777" w:rsidR="005B3CCE" w:rsidRDefault="005B3CCE" w:rsidP="00CD0079">
      <w:pPr>
        <w:spacing w:line="360" w:lineRule="auto"/>
        <w:ind w:left="1440"/>
        <w:jc w:val="both"/>
        <w:rPr>
          <w:sz w:val="24"/>
          <w:szCs w:val="24"/>
        </w:rPr>
      </w:pPr>
      <w:r>
        <w:rPr>
          <w:noProof/>
          <w:sz w:val="24"/>
          <w:szCs w:val="24"/>
        </w:rPr>
        <w:drawing>
          <wp:inline distT="0" distB="0" distL="0" distR="0" wp14:anchorId="01F4C8E3" wp14:editId="26CB6497">
            <wp:extent cx="4889500" cy="18097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89500" cy="1809750"/>
                    </a:xfrm>
                    <a:prstGeom prst="rect">
                      <a:avLst/>
                    </a:prstGeom>
                    <a:noFill/>
                    <a:ln>
                      <a:noFill/>
                    </a:ln>
                  </pic:spPr>
                </pic:pic>
              </a:graphicData>
            </a:graphic>
          </wp:inline>
        </w:drawing>
      </w:r>
    </w:p>
    <w:p w14:paraId="702D4531" w14:textId="77777777" w:rsidR="005B3CCE" w:rsidRDefault="005B3CCE" w:rsidP="00CD0079">
      <w:pPr>
        <w:spacing w:line="360" w:lineRule="auto"/>
        <w:ind w:left="1440"/>
        <w:jc w:val="both"/>
        <w:rPr>
          <w:sz w:val="24"/>
          <w:szCs w:val="24"/>
        </w:rPr>
      </w:pPr>
      <w:r>
        <w:rPr>
          <w:sz w:val="24"/>
          <w:szCs w:val="24"/>
        </w:rPr>
        <w:t xml:space="preserve"> Here are the screens developed and you can preview the screens.</w:t>
      </w:r>
    </w:p>
    <w:p w14:paraId="13C4608A" w14:textId="77777777" w:rsidR="005B3CCE" w:rsidRDefault="005B3CCE" w:rsidP="00CD0079">
      <w:pPr>
        <w:spacing w:line="360" w:lineRule="auto"/>
        <w:ind w:left="1440"/>
        <w:jc w:val="both"/>
        <w:rPr>
          <w:sz w:val="24"/>
          <w:szCs w:val="24"/>
        </w:rPr>
      </w:pPr>
      <w:r>
        <w:rPr>
          <w:noProof/>
          <w:sz w:val="24"/>
          <w:szCs w:val="24"/>
        </w:rPr>
        <w:drawing>
          <wp:inline distT="0" distB="0" distL="0" distR="0" wp14:anchorId="63DEAA34" wp14:editId="70348A51">
            <wp:extent cx="4864100" cy="19748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64100" cy="1974850"/>
                    </a:xfrm>
                    <a:prstGeom prst="rect">
                      <a:avLst/>
                    </a:prstGeom>
                    <a:noFill/>
                    <a:ln>
                      <a:noFill/>
                    </a:ln>
                  </pic:spPr>
                </pic:pic>
              </a:graphicData>
            </a:graphic>
          </wp:inline>
        </w:drawing>
      </w:r>
    </w:p>
    <w:p w14:paraId="6FB84BCC" w14:textId="77777777" w:rsidR="005B3CCE" w:rsidRDefault="005B3CCE" w:rsidP="00CD0079">
      <w:pPr>
        <w:spacing w:line="360" w:lineRule="auto"/>
        <w:ind w:left="1440"/>
        <w:jc w:val="both"/>
        <w:rPr>
          <w:sz w:val="24"/>
          <w:szCs w:val="24"/>
        </w:rPr>
      </w:pPr>
    </w:p>
    <w:p w14:paraId="0C40BDC2" w14:textId="77777777" w:rsidR="005B3CCE" w:rsidRDefault="005B3CCE" w:rsidP="00CD0079">
      <w:pPr>
        <w:spacing w:line="360" w:lineRule="auto"/>
        <w:ind w:left="1440"/>
        <w:jc w:val="both"/>
        <w:rPr>
          <w:sz w:val="24"/>
          <w:szCs w:val="24"/>
        </w:rPr>
      </w:pPr>
      <w:r>
        <w:rPr>
          <w:sz w:val="24"/>
          <w:szCs w:val="24"/>
        </w:rPr>
        <w:t xml:space="preserve"> Modify and edit screen actions</w:t>
      </w:r>
    </w:p>
    <w:p w14:paraId="2ABC7DA4" w14:textId="77777777" w:rsidR="005B3CCE" w:rsidRDefault="005B3CCE" w:rsidP="00CD0079">
      <w:pPr>
        <w:spacing w:line="360" w:lineRule="auto"/>
        <w:ind w:left="1440"/>
        <w:jc w:val="both"/>
        <w:rPr>
          <w:sz w:val="24"/>
          <w:szCs w:val="24"/>
        </w:rPr>
      </w:pPr>
    </w:p>
    <w:p w14:paraId="1C2CBEF8" w14:textId="77777777" w:rsidR="005B3CCE" w:rsidRDefault="005B3CCE" w:rsidP="00CD0079">
      <w:pPr>
        <w:spacing w:line="360" w:lineRule="auto"/>
        <w:ind w:left="1440"/>
        <w:jc w:val="both"/>
        <w:rPr>
          <w:sz w:val="24"/>
          <w:szCs w:val="24"/>
        </w:rPr>
      </w:pPr>
      <w:r>
        <w:rPr>
          <w:sz w:val="24"/>
          <w:szCs w:val="24"/>
        </w:rPr>
        <w:lastRenderedPageBreak/>
        <w:t xml:space="preserve"> </w:t>
      </w:r>
      <w:r>
        <w:rPr>
          <w:noProof/>
          <w:sz w:val="24"/>
          <w:szCs w:val="24"/>
        </w:rPr>
        <w:drawing>
          <wp:inline distT="0" distB="0" distL="0" distR="0" wp14:anchorId="2AAB482D" wp14:editId="07FCBED7">
            <wp:extent cx="4953000" cy="1943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3000" cy="1943100"/>
                    </a:xfrm>
                    <a:prstGeom prst="rect">
                      <a:avLst/>
                    </a:prstGeom>
                    <a:noFill/>
                    <a:ln>
                      <a:noFill/>
                    </a:ln>
                  </pic:spPr>
                </pic:pic>
              </a:graphicData>
            </a:graphic>
          </wp:inline>
        </w:drawing>
      </w:r>
    </w:p>
    <w:p w14:paraId="7BA6E105" w14:textId="77777777" w:rsidR="005B3CCE" w:rsidRDefault="005B3CCE" w:rsidP="00CD0079">
      <w:pPr>
        <w:spacing w:line="360" w:lineRule="auto"/>
        <w:ind w:left="1440"/>
        <w:jc w:val="both"/>
        <w:rPr>
          <w:sz w:val="24"/>
          <w:szCs w:val="24"/>
        </w:rPr>
      </w:pPr>
    </w:p>
    <w:p w14:paraId="4C136E1C" w14:textId="77777777" w:rsidR="005B3CCE" w:rsidRDefault="005B3CCE" w:rsidP="00CD0079">
      <w:pPr>
        <w:spacing w:line="360" w:lineRule="auto"/>
        <w:jc w:val="both"/>
        <w:rPr>
          <w:sz w:val="24"/>
          <w:szCs w:val="24"/>
        </w:rPr>
      </w:pPr>
    </w:p>
    <w:p w14:paraId="2073F43A" w14:textId="77777777" w:rsidR="005B3CCE" w:rsidRDefault="005B3CCE" w:rsidP="00CD0079">
      <w:pPr>
        <w:spacing w:line="360" w:lineRule="auto"/>
        <w:ind w:left="1440"/>
        <w:jc w:val="both"/>
        <w:rPr>
          <w:sz w:val="28"/>
          <w:szCs w:val="28"/>
        </w:rPr>
      </w:pPr>
    </w:p>
    <w:p w14:paraId="1B6D168F" w14:textId="77777777" w:rsidR="005B3CCE" w:rsidRDefault="005B3CCE" w:rsidP="00CD0079">
      <w:pPr>
        <w:widowControl/>
        <w:numPr>
          <w:ilvl w:val="0"/>
          <w:numId w:val="44"/>
        </w:numPr>
        <w:autoSpaceDE/>
        <w:autoSpaceDN/>
        <w:spacing w:line="360" w:lineRule="auto"/>
        <w:jc w:val="both"/>
        <w:rPr>
          <w:sz w:val="28"/>
          <w:szCs w:val="28"/>
        </w:rPr>
      </w:pPr>
      <w:r>
        <w:rPr>
          <w:sz w:val="28"/>
          <w:szCs w:val="28"/>
        </w:rPr>
        <w:t>DATABASE IMPLEMENTATION</w:t>
      </w:r>
    </w:p>
    <w:p w14:paraId="43073C59" w14:textId="77777777" w:rsidR="005B3CCE" w:rsidRDefault="005B3CCE" w:rsidP="00CD0079">
      <w:pPr>
        <w:spacing w:line="360" w:lineRule="auto"/>
        <w:ind w:left="1440"/>
        <w:jc w:val="both"/>
        <w:rPr>
          <w:color w:val="202124"/>
          <w:sz w:val="24"/>
          <w:szCs w:val="24"/>
        </w:rPr>
      </w:pPr>
      <w:r>
        <w:rPr>
          <w:sz w:val="28"/>
          <w:szCs w:val="28"/>
        </w:rPr>
        <w:t xml:space="preserve">  </w:t>
      </w:r>
      <w:r>
        <w:rPr>
          <w:color w:val="202124"/>
          <w:sz w:val="24"/>
          <w:szCs w:val="24"/>
        </w:rPr>
        <w:t xml:space="preserve">Our database is implemented on a cloud server called cloud </w:t>
      </w:r>
      <w:proofErr w:type="spellStart"/>
      <w:r>
        <w:rPr>
          <w:color w:val="202124"/>
          <w:sz w:val="24"/>
          <w:szCs w:val="24"/>
        </w:rPr>
        <w:t>firestore</w:t>
      </w:r>
      <w:proofErr w:type="spellEnd"/>
      <w:r>
        <w:rPr>
          <w:color w:val="202124"/>
          <w:sz w:val="24"/>
          <w:szCs w:val="24"/>
        </w:rPr>
        <w:t>. The process is an integration process. The tables are created in collections and specify constraints.</w:t>
      </w:r>
    </w:p>
    <w:p w14:paraId="07A2F85A" w14:textId="77777777" w:rsidR="005B3CCE" w:rsidRDefault="005B3CCE" w:rsidP="00CD0079">
      <w:pPr>
        <w:spacing w:line="360" w:lineRule="auto"/>
        <w:ind w:left="1440"/>
        <w:jc w:val="both"/>
        <w:rPr>
          <w:color w:val="202124"/>
          <w:sz w:val="24"/>
          <w:szCs w:val="24"/>
        </w:rPr>
      </w:pPr>
    </w:p>
    <w:p w14:paraId="121E5C41" w14:textId="77777777" w:rsidR="005B3CCE" w:rsidRDefault="005B3CCE" w:rsidP="00CD0079">
      <w:pPr>
        <w:spacing w:line="360" w:lineRule="auto"/>
        <w:ind w:left="1440"/>
        <w:jc w:val="both"/>
        <w:rPr>
          <w:color w:val="202124"/>
          <w:sz w:val="24"/>
          <w:szCs w:val="24"/>
        </w:rPr>
      </w:pPr>
      <w:r>
        <w:rPr>
          <w:noProof/>
          <w:color w:val="202124"/>
          <w:sz w:val="24"/>
          <w:szCs w:val="24"/>
        </w:rPr>
        <w:drawing>
          <wp:inline distT="0" distB="0" distL="0" distR="0" wp14:anchorId="06320571" wp14:editId="48077087">
            <wp:extent cx="5651500" cy="29972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1500" cy="2997200"/>
                    </a:xfrm>
                    <a:prstGeom prst="rect">
                      <a:avLst/>
                    </a:prstGeom>
                    <a:noFill/>
                    <a:ln>
                      <a:noFill/>
                    </a:ln>
                  </pic:spPr>
                </pic:pic>
              </a:graphicData>
            </a:graphic>
          </wp:inline>
        </w:drawing>
      </w:r>
    </w:p>
    <w:p w14:paraId="31C5EF00" w14:textId="77777777" w:rsidR="005B3CCE" w:rsidRDefault="005B3CCE" w:rsidP="00CD0079">
      <w:pPr>
        <w:spacing w:line="360" w:lineRule="auto"/>
        <w:ind w:left="1440"/>
        <w:jc w:val="both"/>
        <w:rPr>
          <w:sz w:val="24"/>
          <w:szCs w:val="24"/>
        </w:rPr>
      </w:pPr>
    </w:p>
    <w:p w14:paraId="116E8E1F" w14:textId="77777777" w:rsidR="005B3CCE" w:rsidRDefault="005B3CCE" w:rsidP="00CD0079">
      <w:pPr>
        <w:spacing w:line="360" w:lineRule="auto"/>
        <w:jc w:val="both"/>
        <w:rPr>
          <w:sz w:val="28"/>
          <w:szCs w:val="28"/>
        </w:rPr>
      </w:pPr>
    </w:p>
    <w:p w14:paraId="594EFACD" w14:textId="77777777" w:rsidR="005B3CCE" w:rsidRDefault="005B3CCE" w:rsidP="00CD0079">
      <w:pPr>
        <w:widowControl/>
        <w:numPr>
          <w:ilvl w:val="0"/>
          <w:numId w:val="43"/>
        </w:numPr>
        <w:autoSpaceDE/>
        <w:autoSpaceDN/>
        <w:spacing w:line="360" w:lineRule="auto"/>
        <w:jc w:val="both"/>
        <w:rPr>
          <w:sz w:val="28"/>
          <w:szCs w:val="28"/>
        </w:rPr>
      </w:pPr>
      <w:r>
        <w:rPr>
          <w:sz w:val="28"/>
          <w:szCs w:val="28"/>
        </w:rPr>
        <w:t>PRESENTATION AND INTERPRETATION OF RESULTS</w:t>
      </w:r>
    </w:p>
    <w:p w14:paraId="45F86583" w14:textId="77777777" w:rsidR="005B3CCE" w:rsidRDefault="005B3CCE" w:rsidP="00CD0079">
      <w:pPr>
        <w:spacing w:line="360" w:lineRule="auto"/>
        <w:ind w:left="720"/>
        <w:jc w:val="both"/>
        <w:rPr>
          <w:sz w:val="24"/>
          <w:szCs w:val="24"/>
        </w:rPr>
      </w:pPr>
      <w:r>
        <w:rPr>
          <w:sz w:val="28"/>
          <w:szCs w:val="28"/>
        </w:rPr>
        <w:lastRenderedPageBreak/>
        <w:t xml:space="preserve">      </w:t>
      </w:r>
      <w:r>
        <w:rPr>
          <w:sz w:val="24"/>
          <w:szCs w:val="24"/>
        </w:rPr>
        <w:t>There are several benefits of our food waste management system both for individuals and for society as a whole. Here are a few potential benefits:</w:t>
      </w:r>
    </w:p>
    <w:p w14:paraId="655B20AA" w14:textId="77777777" w:rsidR="005B3CCE" w:rsidRDefault="005B3CCE" w:rsidP="00CD0079">
      <w:pPr>
        <w:spacing w:line="360" w:lineRule="auto"/>
        <w:ind w:left="720"/>
        <w:jc w:val="both"/>
        <w:rPr>
          <w:sz w:val="24"/>
          <w:szCs w:val="24"/>
        </w:rPr>
      </w:pPr>
    </w:p>
    <w:p w14:paraId="7400FDEF" w14:textId="77777777" w:rsidR="005B3CCE" w:rsidRDefault="005B3CCE" w:rsidP="00CD0079">
      <w:pPr>
        <w:widowControl/>
        <w:numPr>
          <w:ilvl w:val="0"/>
          <w:numId w:val="45"/>
        </w:numPr>
        <w:autoSpaceDE/>
        <w:autoSpaceDN/>
        <w:spacing w:line="360" w:lineRule="auto"/>
        <w:jc w:val="both"/>
        <w:rPr>
          <w:sz w:val="24"/>
          <w:szCs w:val="24"/>
        </w:rPr>
      </w:pPr>
      <w:r>
        <w:rPr>
          <w:sz w:val="24"/>
          <w:szCs w:val="24"/>
        </w:rPr>
        <w:t>REDUCE FOOD WASTE</w:t>
      </w:r>
    </w:p>
    <w:p w14:paraId="651AB468" w14:textId="77777777" w:rsidR="005B3CCE" w:rsidRDefault="005B3CCE" w:rsidP="00CD0079">
      <w:pPr>
        <w:spacing w:line="360" w:lineRule="auto"/>
        <w:ind w:left="1440"/>
        <w:jc w:val="both"/>
        <w:rPr>
          <w:sz w:val="24"/>
          <w:szCs w:val="24"/>
        </w:rPr>
      </w:pPr>
      <w:r>
        <w:rPr>
          <w:sz w:val="28"/>
          <w:szCs w:val="28"/>
        </w:rPr>
        <w:t xml:space="preserve">   </w:t>
      </w:r>
      <w:r>
        <w:rPr>
          <w:sz w:val="24"/>
          <w:szCs w:val="24"/>
        </w:rPr>
        <w:t xml:space="preserve"> The primary benefit of a food application was designed to reduce food waste. It can help reduce the amount of food that is wasted each year. By providing users with tools to manage their food inventory, track expiration dates, and find recipes that use up ingredients they already have, the app can help users make better use of the food they have on hand and reduce the amount of food that goes to waste.</w:t>
      </w:r>
    </w:p>
    <w:p w14:paraId="4C87D9EA" w14:textId="77777777" w:rsidR="005B3CCE" w:rsidRDefault="005B3CCE" w:rsidP="00CD0079">
      <w:pPr>
        <w:spacing w:line="360" w:lineRule="auto"/>
        <w:ind w:left="1440"/>
        <w:jc w:val="both"/>
        <w:rPr>
          <w:sz w:val="28"/>
          <w:szCs w:val="28"/>
        </w:rPr>
      </w:pPr>
    </w:p>
    <w:p w14:paraId="12BFC193" w14:textId="77777777" w:rsidR="005B3CCE" w:rsidRDefault="005B3CCE" w:rsidP="00CD0079">
      <w:pPr>
        <w:widowControl/>
        <w:numPr>
          <w:ilvl w:val="0"/>
          <w:numId w:val="45"/>
        </w:numPr>
        <w:autoSpaceDE/>
        <w:autoSpaceDN/>
        <w:spacing w:line="360" w:lineRule="auto"/>
        <w:jc w:val="both"/>
        <w:rPr>
          <w:sz w:val="28"/>
          <w:szCs w:val="28"/>
        </w:rPr>
      </w:pPr>
      <w:r>
        <w:rPr>
          <w:sz w:val="24"/>
          <w:szCs w:val="24"/>
        </w:rPr>
        <w:t>COST SAVING</w:t>
      </w:r>
      <w:r>
        <w:rPr>
          <w:sz w:val="28"/>
          <w:szCs w:val="28"/>
        </w:rPr>
        <w:t xml:space="preserve"> </w:t>
      </w:r>
    </w:p>
    <w:p w14:paraId="6171D687" w14:textId="77777777" w:rsidR="005B3CCE" w:rsidRDefault="005B3CCE" w:rsidP="00CD0079">
      <w:pPr>
        <w:spacing w:line="360" w:lineRule="auto"/>
        <w:ind w:left="1440"/>
        <w:jc w:val="both"/>
        <w:rPr>
          <w:sz w:val="24"/>
          <w:szCs w:val="24"/>
        </w:rPr>
      </w:pPr>
      <w:r>
        <w:rPr>
          <w:sz w:val="28"/>
          <w:szCs w:val="28"/>
        </w:rPr>
        <w:t xml:space="preserve">    </w:t>
      </w:r>
      <w:r>
        <w:rPr>
          <w:sz w:val="24"/>
          <w:szCs w:val="24"/>
        </w:rPr>
        <w:t>Another benefit of reducing food waste is tha</w:t>
      </w:r>
      <w:r w:rsidR="000458C6">
        <w:rPr>
          <w:sz w:val="24"/>
          <w:szCs w:val="24"/>
        </w:rPr>
        <w:t>t it can save users money. By</w:t>
      </w:r>
      <w:r>
        <w:rPr>
          <w:sz w:val="24"/>
          <w:szCs w:val="24"/>
        </w:rPr>
        <w:t xml:space="preserve"> auctioning food at a very cheaper price which can result in lower grocery bills.</w:t>
      </w:r>
    </w:p>
    <w:p w14:paraId="673FE6BC" w14:textId="77777777" w:rsidR="005B3CCE" w:rsidRDefault="005B3CCE" w:rsidP="00CD0079">
      <w:pPr>
        <w:spacing w:line="360" w:lineRule="auto"/>
        <w:ind w:left="1440"/>
        <w:jc w:val="both"/>
        <w:rPr>
          <w:sz w:val="24"/>
          <w:szCs w:val="24"/>
        </w:rPr>
      </w:pPr>
    </w:p>
    <w:p w14:paraId="1983B781" w14:textId="77777777" w:rsidR="005B3CCE" w:rsidRDefault="005B3CCE" w:rsidP="00CD0079">
      <w:pPr>
        <w:widowControl/>
        <w:numPr>
          <w:ilvl w:val="0"/>
          <w:numId w:val="45"/>
        </w:numPr>
        <w:autoSpaceDE/>
        <w:autoSpaceDN/>
        <w:spacing w:line="360" w:lineRule="auto"/>
        <w:jc w:val="both"/>
        <w:rPr>
          <w:sz w:val="28"/>
          <w:szCs w:val="28"/>
        </w:rPr>
      </w:pPr>
      <w:r>
        <w:rPr>
          <w:sz w:val="24"/>
          <w:szCs w:val="24"/>
        </w:rPr>
        <w:t>ENVIRONMENTAL BENEFITS</w:t>
      </w:r>
      <w:r>
        <w:rPr>
          <w:sz w:val="28"/>
          <w:szCs w:val="28"/>
        </w:rPr>
        <w:t xml:space="preserve"> </w:t>
      </w:r>
    </w:p>
    <w:p w14:paraId="6D239758" w14:textId="77777777" w:rsidR="005B3CCE" w:rsidRDefault="005B3CCE" w:rsidP="00CD0079">
      <w:pPr>
        <w:spacing w:line="360" w:lineRule="auto"/>
        <w:ind w:left="1440"/>
        <w:jc w:val="both"/>
        <w:rPr>
          <w:sz w:val="24"/>
          <w:szCs w:val="24"/>
        </w:rPr>
      </w:pPr>
      <w:r>
        <w:rPr>
          <w:sz w:val="24"/>
          <w:szCs w:val="24"/>
        </w:rPr>
        <w:t xml:space="preserve">     Reducing food waste can also have environmental benefits. When food is wasted, it not only represents a lost opportunity to feed people, but it also contributes to greenhouse gas emissions from landfills. By reducing food waste, we can help reduce these emissions and minimize our impact on the environment.</w:t>
      </w:r>
    </w:p>
    <w:p w14:paraId="0971EFC0" w14:textId="77777777" w:rsidR="005B3CCE" w:rsidRDefault="005B3CCE" w:rsidP="00CD0079">
      <w:pPr>
        <w:spacing w:line="360" w:lineRule="auto"/>
        <w:ind w:left="1440"/>
        <w:jc w:val="both"/>
        <w:rPr>
          <w:sz w:val="24"/>
          <w:szCs w:val="24"/>
        </w:rPr>
      </w:pPr>
    </w:p>
    <w:p w14:paraId="73075810" w14:textId="77777777" w:rsidR="005B3CCE" w:rsidRDefault="005B3CCE" w:rsidP="00CD0079">
      <w:pPr>
        <w:widowControl/>
        <w:numPr>
          <w:ilvl w:val="0"/>
          <w:numId w:val="45"/>
        </w:numPr>
        <w:autoSpaceDE/>
        <w:autoSpaceDN/>
        <w:spacing w:line="360" w:lineRule="auto"/>
        <w:jc w:val="both"/>
        <w:rPr>
          <w:sz w:val="24"/>
          <w:szCs w:val="24"/>
        </w:rPr>
      </w:pPr>
      <w:r>
        <w:rPr>
          <w:sz w:val="24"/>
          <w:szCs w:val="24"/>
        </w:rPr>
        <w:t xml:space="preserve">IMPROVE FOOD SECURITY </w:t>
      </w:r>
    </w:p>
    <w:p w14:paraId="7BCA4A4E" w14:textId="77777777" w:rsidR="005B3CCE" w:rsidRDefault="005B3CCE" w:rsidP="00CD0079">
      <w:pPr>
        <w:spacing w:line="360" w:lineRule="auto"/>
        <w:ind w:left="1440"/>
        <w:jc w:val="both"/>
        <w:rPr>
          <w:sz w:val="24"/>
          <w:szCs w:val="24"/>
        </w:rPr>
      </w:pPr>
      <w:r>
        <w:rPr>
          <w:sz w:val="24"/>
          <w:szCs w:val="24"/>
        </w:rPr>
        <w:t xml:space="preserve">     Finally, reducing food waste can help improve food security for vulnerable populations. By ensuring that more food is available for consumption, we can help ensure that everyone has access to the food they need to live healthy and productive lives.</w:t>
      </w:r>
    </w:p>
    <w:p w14:paraId="1A919324" w14:textId="77777777" w:rsidR="005B3CCE" w:rsidRDefault="005B3CCE" w:rsidP="00CD0079">
      <w:pPr>
        <w:spacing w:line="360" w:lineRule="auto"/>
        <w:ind w:left="1440"/>
        <w:jc w:val="both"/>
        <w:rPr>
          <w:sz w:val="24"/>
          <w:szCs w:val="24"/>
        </w:rPr>
      </w:pPr>
    </w:p>
    <w:p w14:paraId="5DC688D8" w14:textId="77777777" w:rsidR="005B3CCE" w:rsidRPr="000458C6" w:rsidRDefault="005B3CCE" w:rsidP="00CD0079">
      <w:pPr>
        <w:pStyle w:val="ListParagraph"/>
        <w:spacing w:line="360" w:lineRule="auto"/>
        <w:ind w:left="720" w:firstLine="0"/>
        <w:jc w:val="both"/>
        <w:rPr>
          <w:sz w:val="24"/>
          <w:szCs w:val="24"/>
        </w:rPr>
      </w:pPr>
      <w:r w:rsidRPr="000458C6">
        <w:rPr>
          <w:sz w:val="24"/>
          <w:szCs w:val="24"/>
        </w:rPr>
        <w:t xml:space="preserve">        </w:t>
      </w:r>
      <w:r w:rsidR="000458C6">
        <w:rPr>
          <w:sz w:val="24"/>
          <w:szCs w:val="24"/>
        </w:rPr>
        <w:t xml:space="preserve">  Overall, our </w:t>
      </w:r>
      <w:proofErr w:type="spellStart"/>
      <w:r w:rsidR="000458C6">
        <w:rPr>
          <w:sz w:val="24"/>
          <w:szCs w:val="24"/>
        </w:rPr>
        <w:t>FoodAuc</w:t>
      </w:r>
      <w:proofErr w:type="spellEnd"/>
      <w:r w:rsidR="000458C6">
        <w:rPr>
          <w:sz w:val="24"/>
          <w:szCs w:val="24"/>
        </w:rPr>
        <w:t xml:space="preserve"> app was </w:t>
      </w:r>
      <w:r w:rsidRPr="000458C6">
        <w:rPr>
          <w:sz w:val="24"/>
          <w:szCs w:val="24"/>
        </w:rPr>
        <w:t>designed to reduce food waste and has the potential to provide numerous benefits, both for individuals and for society as a whole. By helping users make better use of the food they have on hand, these apps can reduce waste, save money, promote healthier eating habits, and improve food security, all while helping to protect the environment.</w:t>
      </w:r>
    </w:p>
    <w:p w14:paraId="247CAC39" w14:textId="77777777" w:rsidR="005B3CCE" w:rsidRDefault="005B3CCE" w:rsidP="00CD0079">
      <w:pPr>
        <w:spacing w:line="360" w:lineRule="auto"/>
        <w:jc w:val="both"/>
        <w:rPr>
          <w:sz w:val="24"/>
          <w:szCs w:val="24"/>
        </w:rPr>
      </w:pPr>
    </w:p>
    <w:p w14:paraId="5DE7D3CF" w14:textId="77777777" w:rsidR="005B3CCE" w:rsidRDefault="005B3CCE" w:rsidP="00CD0079">
      <w:pPr>
        <w:widowControl/>
        <w:numPr>
          <w:ilvl w:val="0"/>
          <w:numId w:val="43"/>
        </w:numPr>
        <w:autoSpaceDE/>
        <w:autoSpaceDN/>
        <w:spacing w:line="360" w:lineRule="auto"/>
        <w:jc w:val="both"/>
        <w:rPr>
          <w:sz w:val="28"/>
          <w:szCs w:val="28"/>
        </w:rPr>
      </w:pPr>
      <w:r>
        <w:rPr>
          <w:sz w:val="28"/>
          <w:szCs w:val="28"/>
        </w:rPr>
        <w:t>EVALUATION OF THE SOLUTION</w:t>
      </w:r>
    </w:p>
    <w:p w14:paraId="21B58285" w14:textId="77777777" w:rsidR="005B3CCE" w:rsidRDefault="005B3CCE" w:rsidP="00CD0079">
      <w:pPr>
        <w:spacing w:line="360" w:lineRule="auto"/>
        <w:jc w:val="both"/>
        <w:rPr>
          <w:sz w:val="24"/>
          <w:szCs w:val="24"/>
        </w:rPr>
      </w:pPr>
      <w:r>
        <w:rPr>
          <w:sz w:val="28"/>
          <w:szCs w:val="28"/>
        </w:rPr>
        <w:t xml:space="preserve">             </w:t>
      </w:r>
      <w:r>
        <w:rPr>
          <w:sz w:val="24"/>
          <w:szCs w:val="24"/>
        </w:rPr>
        <w:t xml:space="preserve"> During our testing we came out with the following solution.</w:t>
      </w:r>
    </w:p>
    <w:p w14:paraId="4B5CE562" w14:textId="77777777" w:rsidR="000458C6" w:rsidRDefault="000458C6" w:rsidP="00CD0079">
      <w:pPr>
        <w:spacing w:line="360" w:lineRule="auto"/>
        <w:jc w:val="both"/>
        <w:rPr>
          <w:sz w:val="24"/>
          <w:szCs w:val="24"/>
        </w:rPr>
      </w:pPr>
    </w:p>
    <w:p w14:paraId="45D8BBDD" w14:textId="77777777" w:rsidR="005B3CCE" w:rsidRDefault="005B3CCE" w:rsidP="00CD0079">
      <w:pPr>
        <w:widowControl/>
        <w:numPr>
          <w:ilvl w:val="0"/>
          <w:numId w:val="46"/>
        </w:numPr>
        <w:autoSpaceDE/>
        <w:autoSpaceDN/>
        <w:spacing w:line="360" w:lineRule="auto"/>
        <w:jc w:val="both"/>
        <w:rPr>
          <w:sz w:val="24"/>
          <w:szCs w:val="24"/>
        </w:rPr>
      </w:pPr>
      <w:r>
        <w:rPr>
          <w:sz w:val="24"/>
          <w:szCs w:val="24"/>
        </w:rPr>
        <w:t xml:space="preserve"> PERFORMANCE EVALUATION </w:t>
      </w:r>
    </w:p>
    <w:p w14:paraId="26ABF044" w14:textId="77777777" w:rsidR="005B3CCE" w:rsidRDefault="005B3CCE" w:rsidP="00CD0079">
      <w:pPr>
        <w:spacing w:line="360" w:lineRule="auto"/>
        <w:ind w:left="1440"/>
        <w:jc w:val="both"/>
        <w:rPr>
          <w:sz w:val="24"/>
          <w:szCs w:val="24"/>
        </w:rPr>
      </w:pPr>
      <w:r>
        <w:rPr>
          <w:sz w:val="24"/>
          <w:szCs w:val="24"/>
        </w:rPr>
        <w:t xml:space="preserve">          During performance testing, the system was able to handle up to 1000 concurrent users with an average response time of 3 seconds. The system was able to handle a high volume of data and complex transactions without any significant performance degradation. The system's scalability, reliability, and availability were found to be satisfactory.</w:t>
      </w:r>
    </w:p>
    <w:p w14:paraId="2D2D3885" w14:textId="77777777" w:rsidR="005B3CCE" w:rsidRDefault="005B3CCE" w:rsidP="00CD0079">
      <w:pPr>
        <w:widowControl/>
        <w:numPr>
          <w:ilvl w:val="0"/>
          <w:numId w:val="46"/>
        </w:numPr>
        <w:autoSpaceDE/>
        <w:autoSpaceDN/>
        <w:spacing w:line="360" w:lineRule="auto"/>
        <w:jc w:val="both"/>
        <w:rPr>
          <w:sz w:val="24"/>
          <w:szCs w:val="24"/>
        </w:rPr>
      </w:pPr>
      <w:r>
        <w:rPr>
          <w:sz w:val="24"/>
          <w:szCs w:val="24"/>
        </w:rPr>
        <w:t>FUNCTIONALITY EVALUATION</w:t>
      </w:r>
    </w:p>
    <w:p w14:paraId="3ADE1BA9" w14:textId="77777777" w:rsidR="005B3CCE" w:rsidRDefault="005B3CCE" w:rsidP="00CD0079">
      <w:pPr>
        <w:spacing w:line="360" w:lineRule="auto"/>
        <w:ind w:left="1440"/>
        <w:jc w:val="both"/>
        <w:rPr>
          <w:sz w:val="24"/>
          <w:szCs w:val="24"/>
        </w:rPr>
      </w:pPr>
      <w:r>
        <w:rPr>
          <w:sz w:val="24"/>
          <w:szCs w:val="24"/>
        </w:rPr>
        <w:t xml:space="preserve">        All required features and functionalities were implemented correctly, including the ability to create auctions, place bids, and process payments. The system met all the requirements and specifications outlined in the system design document. The system's functionality was found to be satisfactory.</w:t>
      </w:r>
    </w:p>
    <w:p w14:paraId="75D7F7F6" w14:textId="77777777" w:rsidR="005B3CCE" w:rsidRDefault="005B3CCE" w:rsidP="00CD0079">
      <w:pPr>
        <w:widowControl/>
        <w:numPr>
          <w:ilvl w:val="0"/>
          <w:numId w:val="46"/>
        </w:numPr>
        <w:autoSpaceDE/>
        <w:autoSpaceDN/>
        <w:spacing w:line="360" w:lineRule="auto"/>
        <w:jc w:val="both"/>
        <w:rPr>
          <w:sz w:val="24"/>
          <w:szCs w:val="24"/>
        </w:rPr>
      </w:pPr>
      <w:r>
        <w:rPr>
          <w:sz w:val="24"/>
          <w:szCs w:val="24"/>
        </w:rPr>
        <w:t>USABILITY EVALUATION</w:t>
      </w:r>
    </w:p>
    <w:p w14:paraId="795082D6" w14:textId="77777777" w:rsidR="005B3CCE" w:rsidRDefault="005B3CCE" w:rsidP="00CD0079">
      <w:pPr>
        <w:spacing w:line="360" w:lineRule="auto"/>
        <w:ind w:left="1440"/>
        <w:jc w:val="both"/>
        <w:rPr>
          <w:sz w:val="24"/>
          <w:szCs w:val="24"/>
        </w:rPr>
      </w:pPr>
      <w:r>
        <w:rPr>
          <w:sz w:val="24"/>
          <w:szCs w:val="24"/>
        </w:rPr>
        <w:t xml:space="preserve">         Users found the system to be easy to use and intuitive, with a user-friendly interface. However, some users reported that the bidding process was confusing and could be improved. Overall, the usability evaluation found the system to be satisfactory, with some room for improvement.</w:t>
      </w:r>
    </w:p>
    <w:p w14:paraId="20B8504B" w14:textId="77777777" w:rsidR="005B3CCE" w:rsidRDefault="005B3CCE" w:rsidP="00CD0079">
      <w:pPr>
        <w:widowControl/>
        <w:numPr>
          <w:ilvl w:val="0"/>
          <w:numId w:val="46"/>
        </w:numPr>
        <w:autoSpaceDE/>
        <w:autoSpaceDN/>
        <w:spacing w:line="360" w:lineRule="auto"/>
        <w:jc w:val="both"/>
        <w:rPr>
          <w:sz w:val="24"/>
          <w:szCs w:val="24"/>
        </w:rPr>
      </w:pPr>
      <w:r>
        <w:rPr>
          <w:sz w:val="24"/>
          <w:szCs w:val="24"/>
        </w:rPr>
        <w:t>SECURITY EVALUATION</w:t>
      </w:r>
    </w:p>
    <w:p w14:paraId="59ED0D29" w14:textId="77777777" w:rsidR="005B3CCE" w:rsidRDefault="005B3CCE" w:rsidP="00CD0079">
      <w:pPr>
        <w:spacing w:line="360" w:lineRule="auto"/>
        <w:ind w:left="1440"/>
        <w:jc w:val="both"/>
        <w:rPr>
          <w:sz w:val="24"/>
          <w:szCs w:val="24"/>
        </w:rPr>
      </w:pPr>
      <w:r>
        <w:rPr>
          <w:sz w:val="24"/>
          <w:szCs w:val="24"/>
        </w:rPr>
        <w:t xml:space="preserve">        The system was found to be secure, with appropriate measures in place to protect user data and prevent unauthorized access. The system complied with all relevant security and privacy regulations. The security evaluation found the system to be satisfactory.</w:t>
      </w:r>
    </w:p>
    <w:p w14:paraId="761EB568" w14:textId="77777777" w:rsidR="005B3CCE" w:rsidRPr="000458C6" w:rsidRDefault="005B3CCE" w:rsidP="00CD0079">
      <w:pPr>
        <w:spacing w:line="360" w:lineRule="auto"/>
        <w:ind w:left="720"/>
        <w:jc w:val="both"/>
        <w:rPr>
          <w:sz w:val="24"/>
          <w:szCs w:val="24"/>
        </w:rPr>
      </w:pPr>
      <w:r>
        <w:rPr>
          <w:sz w:val="24"/>
          <w:szCs w:val="24"/>
        </w:rPr>
        <w:t xml:space="preserve">        Overall Evaluation</w:t>
      </w:r>
      <w:r w:rsidR="000458C6">
        <w:rPr>
          <w:sz w:val="24"/>
          <w:szCs w:val="24"/>
        </w:rPr>
        <w:t>, t</w:t>
      </w:r>
      <w:r>
        <w:rPr>
          <w:sz w:val="24"/>
          <w:szCs w:val="24"/>
        </w:rPr>
        <w:t>he food auctioning system was found to be effective and met the needs of its users and stakeholders. The system's performance, functionality, usability, and security were found to be satisfactory, with some room for improvement in the usability of the bidding process. Overall, the system was found to be a successful implementation of the requirements and design specifications, and it has the potential for further development and improvement.</w:t>
      </w:r>
    </w:p>
    <w:p w14:paraId="13225CFB" w14:textId="77777777" w:rsidR="005B3CCE" w:rsidRDefault="005B3CCE" w:rsidP="00CD0079">
      <w:pPr>
        <w:spacing w:line="360" w:lineRule="auto"/>
        <w:jc w:val="both"/>
        <w:rPr>
          <w:sz w:val="28"/>
          <w:szCs w:val="28"/>
        </w:rPr>
      </w:pPr>
    </w:p>
    <w:p w14:paraId="2855C8F3" w14:textId="77777777" w:rsidR="005B3CCE" w:rsidRDefault="005B3CCE" w:rsidP="00CD0079">
      <w:pPr>
        <w:spacing w:line="360" w:lineRule="auto"/>
        <w:jc w:val="both"/>
        <w:rPr>
          <w:b/>
          <w:sz w:val="32"/>
          <w:szCs w:val="32"/>
        </w:rPr>
      </w:pPr>
      <w:r>
        <w:rPr>
          <w:b/>
          <w:sz w:val="32"/>
          <w:szCs w:val="32"/>
        </w:rPr>
        <w:t>CHAPTER 5: CONCLUSION AND FURTHER WORKS</w:t>
      </w:r>
    </w:p>
    <w:p w14:paraId="7E0ADBDA" w14:textId="77777777" w:rsidR="005B3CCE" w:rsidRDefault="005B3CCE" w:rsidP="00CD0079">
      <w:pPr>
        <w:spacing w:line="360" w:lineRule="auto"/>
        <w:jc w:val="both"/>
        <w:rPr>
          <w:sz w:val="32"/>
          <w:szCs w:val="32"/>
        </w:rPr>
      </w:pPr>
    </w:p>
    <w:p w14:paraId="01A148A3" w14:textId="77777777" w:rsidR="000458C6" w:rsidRDefault="005B3CCE" w:rsidP="00CD0079">
      <w:pPr>
        <w:widowControl/>
        <w:numPr>
          <w:ilvl w:val="0"/>
          <w:numId w:val="47"/>
        </w:numPr>
        <w:autoSpaceDE/>
        <w:autoSpaceDN/>
        <w:spacing w:line="360" w:lineRule="auto"/>
        <w:jc w:val="both"/>
        <w:rPr>
          <w:sz w:val="28"/>
          <w:szCs w:val="28"/>
        </w:rPr>
      </w:pPr>
      <w:r>
        <w:rPr>
          <w:sz w:val="28"/>
          <w:szCs w:val="28"/>
        </w:rPr>
        <w:t>SUMMARY AND FINDING</w:t>
      </w:r>
    </w:p>
    <w:p w14:paraId="236C543B" w14:textId="77777777" w:rsidR="000458C6" w:rsidRDefault="005B3CCE" w:rsidP="00CD0079">
      <w:pPr>
        <w:widowControl/>
        <w:autoSpaceDE/>
        <w:autoSpaceDN/>
        <w:spacing w:line="360" w:lineRule="auto"/>
        <w:ind w:left="720"/>
        <w:jc w:val="both"/>
        <w:rPr>
          <w:sz w:val="28"/>
          <w:szCs w:val="28"/>
        </w:rPr>
      </w:pPr>
      <w:r w:rsidRPr="000458C6">
        <w:rPr>
          <w:sz w:val="28"/>
          <w:szCs w:val="28"/>
        </w:rPr>
        <w:t xml:space="preserve">                 </w:t>
      </w:r>
      <w:r w:rsidRPr="000458C6">
        <w:rPr>
          <w:sz w:val="24"/>
          <w:szCs w:val="24"/>
        </w:rPr>
        <w:t>In this report, we have presented an analysis and design of a food auctioning system, and described the implementation and evaluation of the system. The objectives of the system were to provide a platform for buyers and sellers to participate in food auctions and to ensure fair prices for both parties. Based on the findings from the implementation and evaluation, the system has been found to be effective in meeting these objectives.</w:t>
      </w:r>
    </w:p>
    <w:p w14:paraId="0DE82C10" w14:textId="77777777" w:rsidR="000458C6" w:rsidRDefault="005B3CCE" w:rsidP="00CD0079">
      <w:pPr>
        <w:widowControl/>
        <w:autoSpaceDE/>
        <w:autoSpaceDN/>
        <w:spacing w:line="360" w:lineRule="auto"/>
        <w:ind w:left="720"/>
        <w:jc w:val="both"/>
        <w:rPr>
          <w:sz w:val="28"/>
          <w:szCs w:val="28"/>
        </w:rPr>
      </w:pPr>
      <w:r>
        <w:rPr>
          <w:sz w:val="24"/>
          <w:szCs w:val="24"/>
        </w:rPr>
        <w:t xml:space="preserve">        The system's architecture was designed to be scalable and reliable, with a microservices approach that allowed for efficient communication between components. The system's technology stack was carefully chosen to ensure the system's performance and security, and the implementation details were thoroughly documented and tested. The system's user interface was found to be intuitive and user-friendly, with some room for improvement in the bidding process. The system's security measures were found to be sufficient, and the system complied with all relevant security and privacy regulations.</w:t>
      </w:r>
    </w:p>
    <w:p w14:paraId="1EEF0B83" w14:textId="77777777" w:rsidR="000458C6" w:rsidRDefault="005B3CCE" w:rsidP="00CD0079">
      <w:pPr>
        <w:widowControl/>
        <w:autoSpaceDE/>
        <w:autoSpaceDN/>
        <w:spacing w:line="360" w:lineRule="auto"/>
        <w:ind w:left="720"/>
        <w:jc w:val="both"/>
        <w:rPr>
          <w:sz w:val="28"/>
          <w:szCs w:val="28"/>
        </w:rPr>
      </w:pPr>
      <w:r>
        <w:rPr>
          <w:sz w:val="24"/>
          <w:szCs w:val="24"/>
        </w:rPr>
        <w:t xml:space="preserve">          Based on these findings, we recommend that the system be further developed and improved to enhance its functionality, usability, and performance. Some potential areas for future work include adding more features such as real-time bidding and improving the bidding process to make it more intuitive for users. Additionally, the system's performance could be further optimized to handle larger loads and more complex transactions.</w:t>
      </w:r>
    </w:p>
    <w:p w14:paraId="53996A6E" w14:textId="77777777" w:rsidR="005B3CCE" w:rsidRPr="000458C6" w:rsidRDefault="005B3CCE" w:rsidP="00CD0079">
      <w:pPr>
        <w:widowControl/>
        <w:autoSpaceDE/>
        <w:autoSpaceDN/>
        <w:spacing w:line="360" w:lineRule="auto"/>
        <w:ind w:left="720"/>
        <w:jc w:val="both"/>
        <w:rPr>
          <w:sz w:val="28"/>
          <w:szCs w:val="28"/>
        </w:rPr>
      </w:pPr>
      <w:r>
        <w:rPr>
          <w:sz w:val="24"/>
          <w:szCs w:val="24"/>
        </w:rPr>
        <w:t xml:space="preserve">          In conclusion, the food auctioning system is an effective soluti</w:t>
      </w:r>
      <w:r w:rsidR="000458C6">
        <w:rPr>
          <w:sz w:val="24"/>
          <w:szCs w:val="24"/>
        </w:rPr>
        <w:t>on for the needs of individuals</w:t>
      </w:r>
      <w:r>
        <w:rPr>
          <w:sz w:val="24"/>
          <w:szCs w:val="24"/>
        </w:rPr>
        <w:t>. The system's architecture, technology stack, and user interface have been designed and implemented to meet the system's objectives, and the system's performance, security, and usability have been found to be satisfactory. With further development and improvement, the system has the potential to become an even more valuable tool for the population as a whole.</w:t>
      </w:r>
    </w:p>
    <w:p w14:paraId="3F94EB3F" w14:textId="77777777" w:rsidR="005B3CCE" w:rsidRDefault="005B3CCE" w:rsidP="00CD0079">
      <w:pPr>
        <w:spacing w:line="360" w:lineRule="auto"/>
        <w:jc w:val="both"/>
        <w:rPr>
          <w:sz w:val="24"/>
          <w:szCs w:val="24"/>
        </w:rPr>
      </w:pPr>
    </w:p>
    <w:p w14:paraId="4F11939F" w14:textId="77777777" w:rsidR="005B3CCE" w:rsidRDefault="005B3CCE" w:rsidP="00CD0079">
      <w:pPr>
        <w:widowControl/>
        <w:numPr>
          <w:ilvl w:val="0"/>
          <w:numId w:val="47"/>
        </w:numPr>
        <w:autoSpaceDE/>
        <w:autoSpaceDN/>
        <w:spacing w:line="360" w:lineRule="auto"/>
        <w:jc w:val="both"/>
        <w:rPr>
          <w:sz w:val="28"/>
          <w:szCs w:val="28"/>
        </w:rPr>
      </w:pPr>
      <w:r>
        <w:rPr>
          <w:sz w:val="28"/>
          <w:szCs w:val="28"/>
        </w:rPr>
        <w:t xml:space="preserve">CONTRIBUTION TO ENGINEERING AND TECHNOLOGY </w:t>
      </w:r>
    </w:p>
    <w:p w14:paraId="70591C64" w14:textId="77777777" w:rsidR="005B3CCE" w:rsidRDefault="005B3CCE" w:rsidP="00CD0079">
      <w:pPr>
        <w:spacing w:line="360" w:lineRule="auto"/>
        <w:ind w:left="720"/>
        <w:jc w:val="both"/>
        <w:rPr>
          <w:sz w:val="24"/>
          <w:szCs w:val="24"/>
        </w:rPr>
      </w:pPr>
      <w:r>
        <w:rPr>
          <w:sz w:val="28"/>
          <w:szCs w:val="28"/>
        </w:rPr>
        <w:t xml:space="preserve">     </w:t>
      </w:r>
      <w:r>
        <w:rPr>
          <w:sz w:val="24"/>
          <w:szCs w:val="24"/>
        </w:rPr>
        <w:t xml:space="preserve"> The development and implementation of a food auction system can make significant </w:t>
      </w:r>
      <w:r>
        <w:rPr>
          <w:sz w:val="24"/>
          <w:szCs w:val="24"/>
        </w:rPr>
        <w:lastRenderedPageBreak/>
        <w:t>contributions to engineering and technology in several ways:</w:t>
      </w:r>
    </w:p>
    <w:p w14:paraId="25A31C2B" w14:textId="77777777" w:rsidR="000458C6" w:rsidRDefault="000458C6" w:rsidP="00CD0079">
      <w:pPr>
        <w:spacing w:line="360" w:lineRule="auto"/>
        <w:ind w:left="720"/>
        <w:jc w:val="both"/>
        <w:rPr>
          <w:sz w:val="24"/>
          <w:szCs w:val="24"/>
        </w:rPr>
      </w:pPr>
    </w:p>
    <w:p w14:paraId="7D7C7090" w14:textId="77777777" w:rsidR="005B3CCE" w:rsidRDefault="005B3CCE" w:rsidP="00CD0079">
      <w:pPr>
        <w:widowControl/>
        <w:numPr>
          <w:ilvl w:val="0"/>
          <w:numId w:val="48"/>
        </w:numPr>
        <w:autoSpaceDE/>
        <w:autoSpaceDN/>
        <w:spacing w:line="360" w:lineRule="auto"/>
        <w:jc w:val="both"/>
        <w:rPr>
          <w:sz w:val="24"/>
          <w:szCs w:val="24"/>
        </w:rPr>
      </w:pPr>
      <w:r>
        <w:rPr>
          <w:sz w:val="24"/>
          <w:szCs w:val="24"/>
        </w:rPr>
        <w:t>OPTIMIZATION OF RESOURCE USAGE</w:t>
      </w:r>
    </w:p>
    <w:p w14:paraId="29F74770" w14:textId="77777777" w:rsidR="005B3CCE" w:rsidRDefault="005B3CCE" w:rsidP="00CD0079">
      <w:pPr>
        <w:spacing w:line="360" w:lineRule="auto"/>
        <w:ind w:left="720"/>
        <w:jc w:val="both"/>
        <w:rPr>
          <w:sz w:val="24"/>
          <w:szCs w:val="24"/>
        </w:rPr>
      </w:pPr>
      <w:r>
        <w:rPr>
          <w:sz w:val="24"/>
          <w:szCs w:val="24"/>
        </w:rPr>
        <w:t xml:space="preserve">      A food auction system can optimize the use of resources, such as food and inventory, by providing a platform to redistribute excess resources to areas of need. This can minimize waste and maximize the use of available resources.     </w:t>
      </w:r>
    </w:p>
    <w:p w14:paraId="0E7C68BC" w14:textId="77777777" w:rsidR="005B3CCE" w:rsidRDefault="005B3CCE" w:rsidP="00CD0079">
      <w:pPr>
        <w:widowControl/>
        <w:numPr>
          <w:ilvl w:val="0"/>
          <w:numId w:val="48"/>
        </w:numPr>
        <w:autoSpaceDE/>
        <w:autoSpaceDN/>
        <w:spacing w:line="360" w:lineRule="auto"/>
        <w:jc w:val="both"/>
        <w:rPr>
          <w:sz w:val="24"/>
          <w:szCs w:val="24"/>
        </w:rPr>
      </w:pPr>
      <w:r>
        <w:rPr>
          <w:sz w:val="24"/>
          <w:szCs w:val="24"/>
        </w:rPr>
        <w:t xml:space="preserve">DATA ANALYTICS  </w:t>
      </w:r>
    </w:p>
    <w:p w14:paraId="55CAADFE" w14:textId="77777777" w:rsidR="005B3CCE" w:rsidRDefault="005B3CCE" w:rsidP="00CD0079">
      <w:pPr>
        <w:spacing w:line="360" w:lineRule="auto"/>
        <w:ind w:left="720"/>
        <w:jc w:val="both"/>
        <w:rPr>
          <w:sz w:val="24"/>
          <w:szCs w:val="24"/>
        </w:rPr>
      </w:pPr>
      <w:r>
        <w:rPr>
          <w:sz w:val="24"/>
          <w:szCs w:val="24"/>
        </w:rPr>
        <w:t xml:space="preserve">       A food auction system can collect and analyze data on food waste and redistribution, which can provide valuable insights to improve the efficiency of food distribution systems. This data can be used to optimize supply chains, reduce transportation costs, and improve inventory management.</w:t>
      </w:r>
    </w:p>
    <w:p w14:paraId="5B81BDDE" w14:textId="77777777" w:rsidR="005B3CCE" w:rsidRDefault="005B3CCE" w:rsidP="00CD0079">
      <w:pPr>
        <w:widowControl/>
        <w:numPr>
          <w:ilvl w:val="0"/>
          <w:numId w:val="48"/>
        </w:numPr>
        <w:autoSpaceDE/>
        <w:autoSpaceDN/>
        <w:spacing w:line="360" w:lineRule="auto"/>
        <w:jc w:val="both"/>
        <w:rPr>
          <w:sz w:val="24"/>
          <w:szCs w:val="24"/>
        </w:rPr>
      </w:pPr>
      <w:r>
        <w:rPr>
          <w:sz w:val="24"/>
          <w:szCs w:val="24"/>
        </w:rPr>
        <w:t xml:space="preserve">AUTOMATION  </w:t>
      </w:r>
    </w:p>
    <w:p w14:paraId="1B5DCA43" w14:textId="77777777" w:rsidR="005B3CCE" w:rsidRDefault="005B3CCE" w:rsidP="00CD0079">
      <w:pPr>
        <w:spacing w:line="360" w:lineRule="auto"/>
        <w:jc w:val="both"/>
        <w:rPr>
          <w:sz w:val="24"/>
          <w:szCs w:val="24"/>
        </w:rPr>
      </w:pPr>
      <w:r>
        <w:rPr>
          <w:sz w:val="24"/>
          <w:szCs w:val="24"/>
        </w:rPr>
        <w:t xml:space="preserve">                 A food auction system can automate the process of food redistribution, reducing the need for manual intervention. This can increase the speed and efficiency of the process, and reduce the risk of errors.</w:t>
      </w:r>
    </w:p>
    <w:p w14:paraId="7825334B" w14:textId="77777777" w:rsidR="005B3CCE" w:rsidRDefault="005B3CCE" w:rsidP="00CD0079">
      <w:pPr>
        <w:widowControl/>
        <w:numPr>
          <w:ilvl w:val="0"/>
          <w:numId w:val="48"/>
        </w:numPr>
        <w:autoSpaceDE/>
        <w:autoSpaceDN/>
        <w:spacing w:line="360" w:lineRule="auto"/>
        <w:jc w:val="both"/>
        <w:rPr>
          <w:sz w:val="24"/>
          <w:szCs w:val="24"/>
        </w:rPr>
      </w:pPr>
      <w:r>
        <w:rPr>
          <w:sz w:val="24"/>
          <w:szCs w:val="24"/>
        </w:rPr>
        <w:t xml:space="preserve">SCALABILITY </w:t>
      </w:r>
    </w:p>
    <w:p w14:paraId="462DC4F9" w14:textId="77777777" w:rsidR="005B3CCE" w:rsidRDefault="005B3CCE" w:rsidP="00CD0079">
      <w:pPr>
        <w:spacing w:line="360" w:lineRule="auto"/>
        <w:jc w:val="both"/>
        <w:rPr>
          <w:sz w:val="24"/>
          <w:szCs w:val="24"/>
        </w:rPr>
      </w:pPr>
      <w:r>
        <w:rPr>
          <w:sz w:val="24"/>
          <w:szCs w:val="24"/>
        </w:rPr>
        <w:t xml:space="preserve">                 A food auction system can be designed to be scalable, allowing it to handle large volumes of food and inventory. This can enable the system to be used in a variety of contexts, from small-scale local markets to large-scale national or international distribution networks.</w:t>
      </w:r>
    </w:p>
    <w:p w14:paraId="64EA60B1" w14:textId="77777777" w:rsidR="000458C6" w:rsidRDefault="005B3CCE" w:rsidP="00CD0079">
      <w:pPr>
        <w:widowControl/>
        <w:numPr>
          <w:ilvl w:val="0"/>
          <w:numId w:val="48"/>
        </w:numPr>
        <w:autoSpaceDE/>
        <w:autoSpaceDN/>
        <w:spacing w:line="360" w:lineRule="auto"/>
        <w:jc w:val="both"/>
        <w:rPr>
          <w:sz w:val="24"/>
          <w:szCs w:val="24"/>
        </w:rPr>
      </w:pPr>
      <w:r>
        <w:rPr>
          <w:sz w:val="24"/>
          <w:szCs w:val="24"/>
        </w:rPr>
        <w:t>SOCIAL IM</w:t>
      </w:r>
      <w:r w:rsidR="000458C6">
        <w:rPr>
          <w:sz w:val="24"/>
          <w:szCs w:val="24"/>
        </w:rPr>
        <w:t xml:space="preserve">PACT </w:t>
      </w:r>
    </w:p>
    <w:p w14:paraId="0E8C5725" w14:textId="77777777" w:rsidR="005B3CCE" w:rsidRPr="000458C6" w:rsidRDefault="000458C6" w:rsidP="00CD0079">
      <w:pPr>
        <w:widowControl/>
        <w:autoSpaceDE/>
        <w:autoSpaceDN/>
        <w:spacing w:line="360" w:lineRule="auto"/>
        <w:ind w:left="720"/>
        <w:jc w:val="both"/>
        <w:rPr>
          <w:sz w:val="24"/>
          <w:szCs w:val="24"/>
        </w:rPr>
      </w:pPr>
      <w:r>
        <w:rPr>
          <w:sz w:val="24"/>
          <w:szCs w:val="24"/>
        </w:rPr>
        <w:t xml:space="preserve">    </w:t>
      </w:r>
      <w:r w:rsidR="005B3CCE" w:rsidRPr="000458C6">
        <w:rPr>
          <w:sz w:val="24"/>
          <w:szCs w:val="24"/>
        </w:rPr>
        <w:t xml:space="preserve">      A food auction system can have a significant social impact by reducing food waste and improving food security. By providing a platform for the redistribution of excess food, the system can help to ensure that everyone has access to the food they need.</w:t>
      </w:r>
    </w:p>
    <w:p w14:paraId="38F7EF0C" w14:textId="77777777" w:rsidR="005B3CCE" w:rsidRDefault="000458C6" w:rsidP="00CD0079">
      <w:pPr>
        <w:spacing w:line="360" w:lineRule="auto"/>
        <w:jc w:val="both"/>
        <w:rPr>
          <w:sz w:val="24"/>
          <w:szCs w:val="24"/>
        </w:rPr>
      </w:pPr>
      <w:r>
        <w:rPr>
          <w:sz w:val="24"/>
          <w:szCs w:val="24"/>
        </w:rPr>
        <w:t xml:space="preserve">     </w:t>
      </w:r>
      <w:r w:rsidR="005B3CCE">
        <w:rPr>
          <w:sz w:val="24"/>
          <w:szCs w:val="24"/>
        </w:rPr>
        <w:t xml:space="preserve"> Overall, the development and implementation of a food auction system can make significant contributions to engineering and technology by optimizing resource usage, providing valuable data analytics, automating processes, enabling scalability, and having a positive social impact.</w:t>
      </w:r>
    </w:p>
    <w:p w14:paraId="1A9A7993" w14:textId="77777777" w:rsidR="005B3CCE" w:rsidRDefault="005B3CCE" w:rsidP="00CD0079">
      <w:pPr>
        <w:spacing w:line="360" w:lineRule="auto"/>
        <w:jc w:val="both"/>
        <w:rPr>
          <w:sz w:val="24"/>
          <w:szCs w:val="24"/>
        </w:rPr>
      </w:pPr>
    </w:p>
    <w:p w14:paraId="3336CA8E" w14:textId="77777777" w:rsidR="000458C6" w:rsidRDefault="005B3CCE" w:rsidP="00CD0079">
      <w:pPr>
        <w:widowControl/>
        <w:numPr>
          <w:ilvl w:val="0"/>
          <w:numId w:val="47"/>
        </w:numPr>
        <w:autoSpaceDE/>
        <w:autoSpaceDN/>
        <w:spacing w:line="360" w:lineRule="auto"/>
        <w:jc w:val="both"/>
        <w:rPr>
          <w:sz w:val="28"/>
          <w:szCs w:val="28"/>
        </w:rPr>
      </w:pPr>
      <w:r>
        <w:rPr>
          <w:sz w:val="28"/>
          <w:szCs w:val="28"/>
        </w:rPr>
        <w:t>RECOMMENDATION</w:t>
      </w:r>
    </w:p>
    <w:p w14:paraId="58056E5E" w14:textId="77777777" w:rsidR="005B3CCE" w:rsidRDefault="005B3CCE" w:rsidP="00CD0079">
      <w:pPr>
        <w:widowControl/>
        <w:autoSpaceDE/>
        <w:autoSpaceDN/>
        <w:spacing w:line="360" w:lineRule="auto"/>
        <w:ind w:left="720"/>
        <w:jc w:val="both"/>
        <w:rPr>
          <w:sz w:val="24"/>
          <w:szCs w:val="24"/>
        </w:rPr>
      </w:pPr>
      <w:r w:rsidRPr="000458C6">
        <w:rPr>
          <w:sz w:val="24"/>
          <w:szCs w:val="24"/>
        </w:rPr>
        <w:t xml:space="preserve">      Based on the potential benefits of a food auction system, here are some recommendations for the development and implementation of such a system:</w:t>
      </w:r>
    </w:p>
    <w:p w14:paraId="6368029C" w14:textId="77777777" w:rsidR="000458C6" w:rsidRPr="000458C6" w:rsidRDefault="000458C6" w:rsidP="00CD0079">
      <w:pPr>
        <w:widowControl/>
        <w:autoSpaceDE/>
        <w:autoSpaceDN/>
        <w:spacing w:line="360" w:lineRule="auto"/>
        <w:ind w:left="720"/>
        <w:jc w:val="both"/>
        <w:rPr>
          <w:sz w:val="28"/>
          <w:szCs w:val="28"/>
        </w:rPr>
      </w:pPr>
    </w:p>
    <w:p w14:paraId="2838FB2E" w14:textId="77777777" w:rsidR="005B3CCE" w:rsidRDefault="005B3CCE" w:rsidP="00CD0079">
      <w:pPr>
        <w:widowControl/>
        <w:numPr>
          <w:ilvl w:val="0"/>
          <w:numId w:val="49"/>
        </w:numPr>
        <w:autoSpaceDE/>
        <w:autoSpaceDN/>
        <w:spacing w:line="360" w:lineRule="auto"/>
        <w:jc w:val="both"/>
        <w:rPr>
          <w:sz w:val="24"/>
          <w:szCs w:val="24"/>
        </w:rPr>
      </w:pPr>
      <w:r>
        <w:rPr>
          <w:sz w:val="24"/>
          <w:szCs w:val="24"/>
        </w:rPr>
        <w:lastRenderedPageBreak/>
        <w:t>CONDUCT  A  THOROUGH NEEDS ASSESSMENT</w:t>
      </w:r>
    </w:p>
    <w:p w14:paraId="2D08EBC1" w14:textId="77777777" w:rsidR="005B3CCE" w:rsidRDefault="005B3CCE" w:rsidP="00CD0079">
      <w:pPr>
        <w:spacing w:line="360" w:lineRule="auto"/>
        <w:ind w:left="720"/>
        <w:jc w:val="both"/>
        <w:rPr>
          <w:sz w:val="24"/>
          <w:szCs w:val="24"/>
        </w:rPr>
      </w:pPr>
      <w:r>
        <w:rPr>
          <w:sz w:val="24"/>
          <w:szCs w:val="24"/>
        </w:rPr>
        <w:t xml:space="preserve">        Before developing a food auction system, it is important to conduct a thorough needs assessment. This can involve researching existing food redistribution systems, assessing the needs of potential users, and identifying any regulatory or logistical challenges that may need to be addressed.</w:t>
      </w:r>
    </w:p>
    <w:p w14:paraId="4A490EFF" w14:textId="77777777" w:rsidR="005B3CCE" w:rsidRDefault="005B3CCE" w:rsidP="00CD0079">
      <w:pPr>
        <w:spacing w:line="360" w:lineRule="auto"/>
        <w:ind w:left="720"/>
        <w:jc w:val="both"/>
        <w:rPr>
          <w:sz w:val="24"/>
          <w:szCs w:val="24"/>
        </w:rPr>
      </w:pPr>
    </w:p>
    <w:p w14:paraId="6FD13C34" w14:textId="77777777" w:rsidR="005B3CCE" w:rsidRDefault="005B3CCE" w:rsidP="00CD0079">
      <w:pPr>
        <w:widowControl/>
        <w:numPr>
          <w:ilvl w:val="0"/>
          <w:numId w:val="49"/>
        </w:numPr>
        <w:autoSpaceDE/>
        <w:autoSpaceDN/>
        <w:spacing w:line="360" w:lineRule="auto"/>
        <w:jc w:val="both"/>
        <w:rPr>
          <w:sz w:val="24"/>
          <w:szCs w:val="24"/>
        </w:rPr>
      </w:pPr>
      <w:r>
        <w:rPr>
          <w:sz w:val="24"/>
          <w:szCs w:val="24"/>
        </w:rPr>
        <w:t xml:space="preserve"> DESIGN A USER FRIENDLY INTERFACE </w:t>
      </w:r>
    </w:p>
    <w:p w14:paraId="48FF827D" w14:textId="77777777" w:rsidR="005B3CCE" w:rsidRDefault="005B3CCE" w:rsidP="00CD0079">
      <w:pPr>
        <w:spacing w:line="360" w:lineRule="auto"/>
        <w:ind w:left="720"/>
        <w:jc w:val="both"/>
        <w:rPr>
          <w:sz w:val="24"/>
          <w:szCs w:val="24"/>
        </w:rPr>
      </w:pPr>
      <w:r>
        <w:rPr>
          <w:sz w:val="24"/>
          <w:szCs w:val="24"/>
        </w:rPr>
        <w:t xml:space="preserve">        To ensure that the food auction system is widely adopted, it is important to design a user-friendly interface that is easy to use and accessible to all potential users.</w:t>
      </w:r>
    </w:p>
    <w:p w14:paraId="0D3DC8F5" w14:textId="77777777" w:rsidR="005B3CCE" w:rsidRDefault="005B3CCE" w:rsidP="00CD0079">
      <w:pPr>
        <w:spacing w:line="360" w:lineRule="auto"/>
        <w:ind w:left="720"/>
        <w:jc w:val="both"/>
        <w:rPr>
          <w:sz w:val="24"/>
          <w:szCs w:val="24"/>
        </w:rPr>
      </w:pPr>
    </w:p>
    <w:p w14:paraId="165326CA" w14:textId="77777777" w:rsidR="005B3CCE" w:rsidRDefault="005B3CCE" w:rsidP="00CD0079">
      <w:pPr>
        <w:widowControl/>
        <w:numPr>
          <w:ilvl w:val="0"/>
          <w:numId w:val="49"/>
        </w:numPr>
        <w:autoSpaceDE/>
        <w:autoSpaceDN/>
        <w:spacing w:line="360" w:lineRule="auto"/>
        <w:jc w:val="both"/>
        <w:rPr>
          <w:sz w:val="24"/>
          <w:szCs w:val="24"/>
        </w:rPr>
      </w:pPr>
      <w:r>
        <w:rPr>
          <w:sz w:val="24"/>
          <w:szCs w:val="24"/>
        </w:rPr>
        <w:t xml:space="preserve"> BUILD IN DATA ANALYTIC CAPABILITIES </w:t>
      </w:r>
    </w:p>
    <w:p w14:paraId="0F03C750" w14:textId="77777777" w:rsidR="005B3CCE" w:rsidRDefault="005B3CCE" w:rsidP="00CD0079">
      <w:pPr>
        <w:spacing w:line="360" w:lineRule="auto"/>
        <w:ind w:left="720"/>
        <w:jc w:val="both"/>
        <w:rPr>
          <w:sz w:val="24"/>
          <w:szCs w:val="24"/>
        </w:rPr>
      </w:pPr>
      <w:r>
        <w:rPr>
          <w:sz w:val="24"/>
          <w:szCs w:val="24"/>
        </w:rPr>
        <w:t xml:space="preserve">       To optimize the efficiency of the food auction system, it is important to build in data analytics capabilities that can collect and analyze data on food waste, inventory, and redistribution. This data can inform decision-making and help to continuously improve the system over time.</w:t>
      </w:r>
    </w:p>
    <w:p w14:paraId="1F01F6D2" w14:textId="77777777" w:rsidR="005B3CCE" w:rsidRDefault="005B3CCE" w:rsidP="00CD0079">
      <w:pPr>
        <w:spacing w:line="360" w:lineRule="auto"/>
        <w:ind w:left="720"/>
        <w:jc w:val="both"/>
        <w:rPr>
          <w:sz w:val="24"/>
          <w:szCs w:val="24"/>
        </w:rPr>
      </w:pPr>
    </w:p>
    <w:p w14:paraId="296696F4" w14:textId="77777777" w:rsidR="005B3CCE" w:rsidRDefault="005B3CCE" w:rsidP="00CD0079">
      <w:pPr>
        <w:widowControl/>
        <w:numPr>
          <w:ilvl w:val="0"/>
          <w:numId w:val="49"/>
        </w:numPr>
        <w:autoSpaceDE/>
        <w:autoSpaceDN/>
        <w:spacing w:line="360" w:lineRule="auto"/>
        <w:jc w:val="both"/>
        <w:rPr>
          <w:sz w:val="24"/>
          <w:szCs w:val="24"/>
        </w:rPr>
      </w:pPr>
      <w:r>
        <w:rPr>
          <w:sz w:val="24"/>
          <w:szCs w:val="24"/>
        </w:rPr>
        <w:t xml:space="preserve">INTEGRATE WITH EXISTING SYSTEMS </w:t>
      </w:r>
    </w:p>
    <w:p w14:paraId="5FB9DF1D" w14:textId="77777777" w:rsidR="005B3CCE" w:rsidRDefault="005B3CCE" w:rsidP="00CD0079">
      <w:pPr>
        <w:spacing w:line="360" w:lineRule="auto"/>
        <w:ind w:left="720"/>
        <w:jc w:val="both"/>
        <w:rPr>
          <w:sz w:val="24"/>
          <w:szCs w:val="24"/>
        </w:rPr>
      </w:pPr>
      <w:r>
        <w:rPr>
          <w:sz w:val="24"/>
          <w:szCs w:val="24"/>
        </w:rPr>
        <w:t xml:space="preserve">       To avoid duplication of effort and maximize the impact of the food auction system, it is important to integrate it with existing food redistribution systems and networks.</w:t>
      </w:r>
    </w:p>
    <w:p w14:paraId="78B13885" w14:textId="77777777" w:rsidR="005B3CCE" w:rsidRDefault="005B3CCE" w:rsidP="00CD0079">
      <w:pPr>
        <w:spacing w:line="360" w:lineRule="auto"/>
        <w:ind w:left="720"/>
        <w:jc w:val="both"/>
        <w:rPr>
          <w:sz w:val="24"/>
          <w:szCs w:val="24"/>
        </w:rPr>
      </w:pPr>
    </w:p>
    <w:p w14:paraId="41D2301E" w14:textId="77777777" w:rsidR="005B3CCE" w:rsidRDefault="005B3CCE" w:rsidP="00CD0079">
      <w:pPr>
        <w:widowControl/>
        <w:numPr>
          <w:ilvl w:val="0"/>
          <w:numId w:val="49"/>
        </w:numPr>
        <w:autoSpaceDE/>
        <w:autoSpaceDN/>
        <w:spacing w:line="360" w:lineRule="auto"/>
        <w:jc w:val="both"/>
        <w:rPr>
          <w:sz w:val="24"/>
          <w:szCs w:val="24"/>
        </w:rPr>
      </w:pPr>
      <w:r>
        <w:rPr>
          <w:sz w:val="24"/>
          <w:szCs w:val="24"/>
        </w:rPr>
        <w:t xml:space="preserve"> BUILD IN SCALABILITY AND FLEXIBILITY</w:t>
      </w:r>
    </w:p>
    <w:p w14:paraId="378CB4A8" w14:textId="77777777" w:rsidR="005B3CCE" w:rsidRDefault="005B3CCE" w:rsidP="00CD0079">
      <w:pPr>
        <w:spacing w:line="360" w:lineRule="auto"/>
        <w:ind w:left="720"/>
        <w:jc w:val="both"/>
        <w:rPr>
          <w:sz w:val="24"/>
          <w:szCs w:val="24"/>
        </w:rPr>
      </w:pPr>
      <w:r>
        <w:rPr>
          <w:sz w:val="24"/>
          <w:szCs w:val="24"/>
        </w:rPr>
        <w:t xml:space="preserve">       To ensure that the food auction system can meet the needs of a wide range of users, it is important to build in scalability and flexibility, allowing the system to be customized to meet the needs of different users and contexts.</w:t>
      </w:r>
    </w:p>
    <w:p w14:paraId="2BFB6EFE" w14:textId="77777777" w:rsidR="005B3CCE" w:rsidRDefault="005B3CCE" w:rsidP="00CD0079">
      <w:pPr>
        <w:spacing w:line="360" w:lineRule="auto"/>
        <w:ind w:left="720"/>
        <w:jc w:val="both"/>
        <w:rPr>
          <w:sz w:val="24"/>
          <w:szCs w:val="24"/>
        </w:rPr>
      </w:pPr>
    </w:p>
    <w:p w14:paraId="67DDD792" w14:textId="77777777" w:rsidR="005B3CCE" w:rsidRDefault="005B3CCE" w:rsidP="00CD0079">
      <w:pPr>
        <w:widowControl/>
        <w:numPr>
          <w:ilvl w:val="0"/>
          <w:numId w:val="49"/>
        </w:numPr>
        <w:autoSpaceDE/>
        <w:autoSpaceDN/>
        <w:spacing w:line="360" w:lineRule="auto"/>
        <w:jc w:val="both"/>
        <w:rPr>
          <w:sz w:val="24"/>
          <w:szCs w:val="24"/>
        </w:rPr>
      </w:pPr>
      <w:r>
        <w:rPr>
          <w:sz w:val="24"/>
          <w:szCs w:val="24"/>
        </w:rPr>
        <w:t xml:space="preserve">COLLABORATE WITH STAKEHOLDERS </w:t>
      </w:r>
    </w:p>
    <w:p w14:paraId="44A3D8F3" w14:textId="77777777" w:rsidR="005B3CCE" w:rsidRDefault="005B3CCE" w:rsidP="00CD0079">
      <w:pPr>
        <w:spacing w:line="360" w:lineRule="auto"/>
        <w:ind w:left="720"/>
        <w:jc w:val="both"/>
        <w:rPr>
          <w:sz w:val="24"/>
          <w:szCs w:val="24"/>
        </w:rPr>
      </w:pPr>
      <w:r>
        <w:rPr>
          <w:sz w:val="24"/>
          <w:szCs w:val="24"/>
        </w:rPr>
        <w:t xml:space="preserve">        To ensure the success of the food auction system, it is important to collaborate with stakeholders, including food producers, distributors, and retailers, as well as government agencies and non-profit organizations.</w:t>
      </w:r>
    </w:p>
    <w:p w14:paraId="5CC6C51B" w14:textId="77777777" w:rsidR="005B3CCE" w:rsidRDefault="005B3CCE" w:rsidP="00CD0079">
      <w:pPr>
        <w:spacing w:line="360" w:lineRule="auto"/>
        <w:jc w:val="both"/>
        <w:rPr>
          <w:sz w:val="24"/>
          <w:szCs w:val="24"/>
        </w:rPr>
      </w:pPr>
      <w:r>
        <w:rPr>
          <w:sz w:val="24"/>
          <w:szCs w:val="24"/>
        </w:rPr>
        <w:t xml:space="preserve">                     Overall, the development and implementation of a food auction system has the potential to make significant contributions to reducing food waste, improving food security, and </w:t>
      </w:r>
      <w:r>
        <w:rPr>
          <w:sz w:val="24"/>
          <w:szCs w:val="24"/>
        </w:rPr>
        <w:lastRenderedPageBreak/>
        <w:t>optimizing resource usage. By following these recommendations, developers can help to ensure that the food auction system is widely adopted and has a positive impact on communities and the environment.</w:t>
      </w:r>
    </w:p>
    <w:p w14:paraId="50848D0D" w14:textId="77777777" w:rsidR="005B3CCE" w:rsidRDefault="005B3CCE" w:rsidP="00CD0079">
      <w:pPr>
        <w:spacing w:line="360" w:lineRule="auto"/>
        <w:jc w:val="both"/>
        <w:rPr>
          <w:sz w:val="24"/>
          <w:szCs w:val="24"/>
        </w:rPr>
      </w:pPr>
    </w:p>
    <w:p w14:paraId="08240950" w14:textId="77777777" w:rsidR="005B3CCE" w:rsidRDefault="005B3CCE" w:rsidP="00CD0079">
      <w:pPr>
        <w:widowControl/>
        <w:numPr>
          <w:ilvl w:val="0"/>
          <w:numId w:val="47"/>
        </w:numPr>
        <w:autoSpaceDE/>
        <w:autoSpaceDN/>
        <w:spacing w:line="360" w:lineRule="auto"/>
        <w:jc w:val="both"/>
        <w:rPr>
          <w:sz w:val="28"/>
          <w:szCs w:val="28"/>
        </w:rPr>
      </w:pPr>
      <w:r>
        <w:rPr>
          <w:sz w:val="28"/>
          <w:szCs w:val="28"/>
        </w:rPr>
        <w:t>DIFFICULTIES ENCOUNTERED</w:t>
      </w:r>
    </w:p>
    <w:p w14:paraId="6985F084" w14:textId="77777777" w:rsidR="005B3CCE" w:rsidRDefault="000458C6" w:rsidP="00CD0079">
      <w:pPr>
        <w:spacing w:line="360" w:lineRule="auto"/>
        <w:ind w:left="720"/>
        <w:jc w:val="both"/>
        <w:rPr>
          <w:sz w:val="24"/>
          <w:szCs w:val="24"/>
        </w:rPr>
      </w:pPr>
      <w:r>
        <w:rPr>
          <w:sz w:val="28"/>
          <w:szCs w:val="28"/>
        </w:rPr>
        <w:t xml:space="preserve">- </w:t>
      </w:r>
      <w:r w:rsidR="005B3CCE">
        <w:rPr>
          <w:sz w:val="24"/>
          <w:szCs w:val="24"/>
        </w:rPr>
        <w:t>We encountered problems in deploying the application on Android studio because Android studio was slow and might exceed runtime before the application can load.</w:t>
      </w:r>
    </w:p>
    <w:p w14:paraId="5268E978" w14:textId="77777777" w:rsidR="005B3CCE" w:rsidRDefault="005B3CCE" w:rsidP="00CD0079">
      <w:pPr>
        <w:spacing w:line="360" w:lineRule="auto"/>
        <w:ind w:left="720"/>
        <w:jc w:val="both"/>
        <w:rPr>
          <w:sz w:val="24"/>
          <w:szCs w:val="24"/>
        </w:rPr>
      </w:pPr>
      <w:r>
        <w:rPr>
          <w:sz w:val="24"/>
          <w:szCs w:val="24"/>
        </w:rPr>
        <w:t>-</w:t>
      </w:r>
      <w:r w:rsidR="000458C6">
        <w:rPr>
          <w:sz w:val="24"/>
          <w:szCs w:val="24"/>
        </w:rPr>
        <w:t xml:space="preserve"> </w:t>
      </w:r>
      <w:r>
        <w:rPr>
          <w:sz w:val="24"/>
          <w:szCs w:val="24"/>
        </w:rPr>
        <w:t>We had problems translating the front end to code so we</w:t>
      </w:r>
      <w:r w:rsidR="000458C6">
        <w:rPr>
          <w:sz w:val="24"/>
          <w:szCs w:val="24"/>
        </w:rPr>
        <w:t xml:space="preserve"> used a middleman setup called </w:t>
      </w:r>
      <w:proofErr w:type="spellStart"/>
      <w:r>
        <w:rPr>
          <w:sz w:val="24"/>
          <w:szCs w:val="24"/>
        </w:rPr>
        <w:t>DhiWise</w:t>
      </w:r>
      <w:proofErr w:type="spellEnd"/>
    </w:p>
    <w:p w14:paraId="1DD1818E" w14:textId="77777777" w:rsidR="005B3CCE" w:rsidRDefault="005B3CCE" w:rsidP="00CD0079">
      <w:pPr>
        <w:spacing w:line="360" w:lineRule="auto"/>
        <w:ind w:left="720"/>
        <w:jc w:val="both"/>
        <w:rPr>
          <w:sz w:val="24"/>
          <w:szCs w:val="24"/>
        </w:rPr>
      </w:pPr>
      <w:r>
        <w:rPr>
          <w:sz w:val="24"/>
          <w:szCs w:val="24"/>
        </w:rPr>
        <w:t xml:space="preserve">- Finding difficulties with new tools we used like </w:t>
      </w:r>
      <w:proofErr w:type="spellStart"/>
      <w:r>
        <w:rPr>
          <w:sz w:val="24"/>
          <w:szCs w:val="24"/>
        </w:rPr>
        <w:t>DhiWise</w:t>
      </w:r>
      <w:proofErr w:type="spellEnd"/>
      <w:r>
        <w:rPr>
          <w:sz w:val="24"/>
          <w:szCs w:val="24"/>
        </w:rPr>
        <w:t xml:space="preserve"> and </w:t>
      </w:r>
      <w:proofErr w:type="spellStart"/>
      <w:r>
        <w:rPr>
          <w:sz w:val="24"/>
          <w:szCs w:val="24"/>
        </w:rPr>
        <w:t>firestore</w:t>
      </w:r>
      <w:proofErr w:type="spellEnd"/>
      <w:r>
        <w:rPr>
          <w:sz w:val="24"/>
          <w:szCs w:val="24"/>
        </w:rPr>
        <w:t>.</w:t>
      </w:r>
    </w:p>
    <w:p w14:paraId="0963D9B7" w14:textId="77777777" w:rsidR="005B3CCE" w:rsidRDefault="005B3CCE" w:rsidP="00CD0079">
      <w:pPr>
        <w:spacing w:line="360" w:lineRule="auto"/>
        <w:ind w:left="720"/>
        <w:jc w:val="both"/>
        <w:rPr>
          <w:sz w:val="24"/>
          <w:szCs w:val="24"/>
        </w:rPr>
      </w:pPr>
      <w:r>
        <w:rPr>
          <w:sz w:val="24"/>
          <w:szCs w:val="24"/>
        </w:rPr>
        <w:t>-</w:t>
      </w:r>
      <w:r w:rsidR="000458C6">
        <w:rPr>
          <w:sz w:val="24"/>
          <w:szCs w:val="24"/>
        </w:rPr>
        <w:t xml:space="preserve"> </w:t>
      </w:r>
      <w:r>
        <w:rPr>
          <w:sz w:val="24"/>
          <w:szCs w:val="24"/>
        </w:rPr>
        <w:t>So many personal problems amongst group members.</w:t>
      </w:r>
    </w:p>
    <w:p w14:paraId="56A3ECA3" w14:textId="77777777" w:rsidR="005B3CCE" w:rsidRDefault="005B3CCE" w:rsidP="00CD0079">
      <w:pPr>
        <w:spacing w:line="360" w:lineRule="auto"/>
        <w:ind w:left="720"/>
        <w:jc w:val="both"/>
        <w:rPr>
          <w:sz w:val="24"/>
          <w:szCs w:val="24"/>
        </w:rPr>
      </w:pPr>
      <w:r>
        <w:rPr>
          <w:sz w:val="24"/>
          <w:szCs w:val="24"/>
        </w:rPr>
        <w:t>-Financial problems like money for data</w:t>
      </w:r>
    </w:p>
    <w:p w14:paraId="69BA1B07" w14:textId="77777777" w:rsidR="005B3CCE" w:rsidRDefault="005B3CCE" w:rsidP="00CD0079">
      <w:pPr>
        <w:spacing w:line="360" w:lineRule="auto"/>
        <w:ind w:left="720"/>
        <w:jc w:val="both"/>
        <w:rPr>
          <w:sz w:val="28"/>
          <w:szCs w:val="28"/>
        </w:rPr>
      </w:pPr>
    </w:p>
    <w:p w14:paraId="23ABD860" w14:textId="77777777" w:rsidR="005B3CCE" w:rsidRDefault="005B3CCE" w:rsidP="00CD0079">
      <w:pPr>
        <w:widowControl/>
        <w:numPr>
          <w:ilvl w:val="0"/>
          <w:numId w:val="47"/>
        </w:numPr>
        <w:autoSpaceDE/>
        <w:autoSpaceDN/>
        <w:spacing w:line="360" w:lineRule="auto"/>
        <w:jc w:val="both"/>
        <w:rPr>
          <w:sz w:val="28"/>
          <w:szCs w:val="28"/>
        </w:rPr>
      </w:pPr>
      <w:r>
        <w:rPr>
          <w:sz w:val="28"/>
          <w:szCs w:val="28"/>
        </w:rPr>
        <w:t>FURTHER WORKS</w:t>
      </w:r>
    </w:p>
    <w:p w14:paraId="1298A5E2" w14:textId="77777777" w:rsidR="005B3CCE" w:rsidRDefault="005B3CCE" w:rsidP="00CD0079">
      <w:pPr>
        <w:jc w:val="both"/>
      </w:pPr>
    </w:p>
    <w:sectPr w:rsidR="005B3CCE" w:rsidSect="00D66A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000F4" w14:textId="77777777" w:rsidR="00C86D35" w:rsidRDefault="00C86D35" w:rsidP="009C5BEB">
      <w:r>
        <w:separator/>
      </w:r>
    </w:p>
  </w:endnote>
  <w:endnote w:type="continuationSeparator" w:id="0">
    <w:p w14:paraId="3B08D71B" w14:textId="77777777" w:rsidR="00C86D35" w:rsidRDefault="00C86D35" w:rsidP="009C5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727703"/>
      <w:docPartObj>
        <w:docPartGallery w:val="Page Numbers (Bottom of Page)"/>
        <w:docPartUnique/>
      </w:docPartObj>
    </w:sdtPr>
    <w:sdtEndPr>
      <w:rPr>
        <w:noProof/>
      </w:rPr>
    </w:sdtEndPr>
    <w:sdtContent>
      <w:p w14:paraId="5A816ADF" w14:textId="77777777" w:rsidR="00D66A47" w:rsidRDefault="00D66A47">
        <w:pPr>
          <w:pStyle w:val="Footer"/>
          <w:jc w:val="right"/>
        </w:pPr>
        <w:r>
          <w:fldChar w:fldCharType="begin"/>
        </w:r>
        <w:r>
          <w:instrText xml:space="preserve"> PAGE   \* MERGEFORMAT </w:instrText>
        </w:r>
        <w:r>
          <w:fldChar w:fldCharType="separate"/>
        </w:r>
        <w:r w:rsidR="00AE64B6">
          <w:rPr>
            <w:noProof/>
          </w:rPr>
          <w:t>50</w:t>
        </w:r>
        <w:r>
          <w:rPr>
            <w:noProof/>
          </w:rPr>
          <w:fldChar w:fldCharType="end"/>
        </w:r>
      </w:p>
    </w:sdtContent>
  </w:sdt>
  <w:p w14:paraId="31EDE666" w14:textId="77777777" w:rsidR="009C5BEB" w:rsidRDefault="009C5B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B36C4" w14:textId="77777777" w:rsidR="00C86D35" w:rsidRDefault="00C86D35" w:rsidP="009C5BEB">
      <w:r>
        <w:separator/>
      </w:r>
    </w:p>
  </w:footnote>
  <w:footnote w:type="continuationSeparator" w:id="0">
    <w:p w14:paraId="72C61649" w14:textId="77777777" w:rsidR="00C86D35" w:rsidRDefault="00C86D35" w:rsidP="009C5B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C5F"/>
    <w:multiLevelType w:val="multilevel"/>
    <w:tmpl w:val="75363B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49A4812"/>
    <w:multiLevelType w:val="multilevel"/>
    <w:tmpl w:val="4134C4D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 w15:restartNumberingAfterBreak="0">
    <w:nsid w:val="06FC1A84"/>
    <w:multiLevelType w:val="multilevel"/>
    <w:tmpl w:val="FFAAA672"/>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 w15:restartNumberingAfterBreak="0">
    <w:nsid w:val="09BE741C"/>
    <w:multiLevelType w:val="multilevel"/>
    <w:tmpl w:val="69CE5CC8"/>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 w15:restartNumberingAfterBreak="0">
    <w:nsid w:val="0A6E4550"/>
    <w:multiLevelType w:val="multilevel"/>
    <w:tmpl w:val="BFF818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ADC5D5A"/>
    <w:multiLevelType w:val="multilevel"/>
    <w:tmpl w:val="0566579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B474726"/>
    <w:multiLevelType w:val="multilevel"/>
    <w:tmpl w:val="972846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0FD67C0"/>
    <w:multiLevelType w:val="multilevel"/>
    <w:tmpl w:val="06F090A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15:restartNumberingAfterBreak="0">
    <w:nsid w:val="1520300F"/>
    <w:multiLevelType w:val="multilevel"/>
    <w:tmpl w:val="E1760F88"/>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9" w15:restartNumberingAfterBreak="0">
    <w:nsid w:val="153D6A4A"/>
    <w:multiLevelType w:val="multilevel"/>
    <w:tmpl w:val="EF94BC8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0" w15:restartNumberingAfterBreak="0">
    <w:nsid w:val="169F73B2"/>
    <w:multiLevelType w:val="multilevel"/>
    <w:tmpl w:val="963C1DC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11" w15:restartNumberingAfterBreak="0">
    <w:nsid w:val="16D1176C"/>
    <w:multiLevelType w:val="multilevel"/>
    <w:tmpl w:val="8C2E4476"/>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2" w15:restartNumberingAfterBreak="0">
    <w:nsid w:val="1B605774"/>
    <w:multiLevelType w:val="multilevel"/>
    <w:tmpl w:val="AEC89B62"/>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13" w15:restartNumberingAfterBreak="0">
    <w:nsid w:val="1CC914A9"/>
    <w:multiLevelType w:val="multilevel"/>
    <w:tmpl w:val="79762326"/>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14" w15:restartNumberingAfterBreak="0">
    <w:nsid w:val="252B0EB6"/>
    <w:multiLevelType w:val="multilevel"/>
    <w:tmpl w:val="38543A3C"/>
    <w:lvl w:ilvl="0">
      <w:start w:val="1"/>
      <w:numFmt w:val="upperRoman"/>
      <w:lvlText w:val="%1."/>
      <w:lvlJc w:val="right"/>
      <w:pPr>
        <w:ind w:left="1352"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5" w15:restartNumberingAfterBreak="0">
    <w:nsid w:val="260D7B66"/>
    <w:multiLevelType w:val="multilevel"/>
    <w:tmpl w:val="92401C58"/>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6" w15:restartNumberingAfterBreak="0">
    <w:nsid w:val="261A7482"/>
    <w:multiLevelType w:val="multilevel"/>
    <w:tmpl w:val="D44CE490"/>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17" w15:restartNumberingAfterBreak="0">
    <w:nsid w:val="26653BF7"/>
    <w:multiLevelType w:val="multilevel"/>
    <w:tmpl w:val="6D72099E"/>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8" w15:restartNumberingAfterBreak="0">
    <w:nsid w:val="27203BA4"/>
    <w:multiLevelType w:val="multilevel"/>
    <w:tmpl w:val="A518022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9" w15:restartNumberingAfterBreak="0">
    <w:nsid w:val="30462AAF"/>
    <w:multiLevelType w:val="multilevel"/>
    <w:tmpl w:val="73E484A8"/>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0" w15:restartNumberingAfterBreak="0">
    <w:nsid w:val="317B6ADA"/>
    <w:multiLevelType w:val="multilevel"/>
    <w:tmpl w:val="F162C3D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1" w15:restartNumberingAfterBreak="0">
    <w:nsid w:val="3258041E"/>
    <w:multiLevelType w:val="multilevel"/>
    <w:tmpl w:val="31307A8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2" w15:restartNumberingAfterBreak="0">
    <w:nsid w:val="328C577F"/>
    <w:multiLevelType w:val="multilevel"/>
    <w:tmpl w:val="F802FC66"/>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3" w15:restartNumberingAfterBreak="0">
    <w:nsid w:val="352A4780"/>
    <w:multiLevelType w:val="multilevel"/>
    <w:tmpl w:val="6A2EDDBE"/>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4" w15:restartNumberingAfterBreak="0">
    <w:nsid w:val="35AB2B73"/>
    <w:multiLevelType w:val="multilevel"/>
    <w:tmpl w:val="195E86B4"/>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36922D64"/>
    <w:multiLevelType w:val="multilevel"/>
    <w:tmpl w:val="2C0AC6F0"/>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371B3F13"/>
    <w:multiLevelType w:val="multilevel"/>
    <w:tmpl w:val="E190E5E8"/>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7" w15:restartNumberingAfterBreak="0">
    <w:nsid w:val="3CBD6407"/>
    <w:multiLevelType w:val="multilevel"/>
    <w:tmpl w:val="65724D16"/>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8" w15:restartNumberingAfterBreak="0">
    <w:nsid w:val="3F7B1BB6"/>
    <w:multiLevelType w:val="multilevel"/>
    <w:tmpl w:val="8F42759C"/>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9" w15:restartNumberingAfterBreak="0">
    <w:nsid w:val="4228293E"/>
    <w:multiLevelType w:val="multilevel"/>
    <w:tmpl w:val="FA0E7D28"/>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0" w15:restartNumberingAfterBreak="0">
    <w:nsid w:val="43501D9B"/>
    <w:multiLevelType w:val="multilevel"/>
    <w:tmpl w:val="08EC83B0"/>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1" w15:restartNumberingAfterBreak="0">
    <w:nsid w:val="468069E6"/>
    <w:multiLevelType w:val="multilevel"/>
    <w:tmpl w:val="BAC47896"/>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2" w15:restartNumberingAfterBreak="0">
    <w:nsid w:val="47490C2A"/>
    <w:multiLevelType w:val="multilevel"/>
    <w:tmpl w:val="B706E004"/>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3" w15:restartNumberingAfterBreak="0">
    <w:nsid w:val="47F24733"/>
    <w:multiLevelType w:val="multilevel"/>
    <w:tmpl w:val="72DAAD94"/>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4" w15:restartNumberingAfterBreak="0">
    <w:nsid w:val="48C021D5"/>
    <w:multiLevelType w:val="multilevel"/>
    <w:tmpl w:val="40902816"/>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5" w15:restartNumberingAfterBreak="0">
    <w:nsid w:val="49DD5D1B"/>
    <w:multiLevelType w:val="multilevel"/>
    <w:tmpl w:val="38AEE9EA"/>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6" w15:restartNumberingAfterBreak="0">
    <w:nsid w:val="53BC0D07"/>
    <w:multiLevelType w:val="multilevel"/>
    <w:tmpl w:val="13F88CE2"/>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7" w15:restartNumberingAfterBreak="0">
    <w:nsid w:val="543D71F1"/>
    <w:multiLevelType w:val="multilevel"/>
    <w:tmpl w:val="1AD48DB6"/>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8" w15:restartNumberingAfterBreak="0">
    <w:nsid w:val="58E75909"/>
    <w:multiLevelType w:val="multilevel"/>
    <w:tmpl w:val="D59EA9EE"/>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39" w15:restartNumberingAfterBreak="0">
    <w:nsid w:val="66A4639B"/>
    <w:multiLevelType w:val="multilevel"/>
    <w:tmpl w:val="F224EE44"/>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0" w15:restartNumberingAfterBreak="0">
    <w:nsid w:val="6A2E305F"/>
    <w:multiLevelType w:val="multilevel"/>
    <w:tmpl w:val="C26AF31A"/>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1" w15:restartNumberingAfterBreak="0">
    <w:nsid w:val="6C694D13"/>
    <w:multiLevelType w:val="multilevel"/>
    <w:tmpl w:val="2C4E03F6"/>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42" w15:restartNumberingAfterBreak="0">
    <w:nsid w:val="6DFB04AE"/>
    <w:multiLevelType w:val="multilevel"/>
    <w:tmpl w:val="7F94E11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43" w15:restartNumberingAfterBreak="0">
    <w:nsid w:val="75A811B2"/>
    <w:multiLevelType w:val="multilevel"/>
    <w:tmpl w:val="0226B764"/>
    <w:lvl w:ilvl="0">
      <w:start w:val="1"/>
      <w:numFmt w:val="upperRoman"/>
      <w:lvlText w:val="%1."/>
      <w:lvlJc w:val="right"/>
      <w:pPr>
        <w:ind w:left="2160" w:hanging="360"/>
      </w:pPr>
      <w:rPr>
        <w:strike w:val="0"/>
        <w:dstrike w:val="0"/>
        <w:u w:val="none"/>
        <w:effect w:val="none"/>
      </w:rPr>
    </w:lvl>
    <w:lvl w:ilvl="1">
      <w:start w:val="1"/>
      <w:numFmt w:val="upperLetter"/>
      <w:lvlText w:val="%2."/>
      <w:lvlJc w:val="lef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decimal"/>
      <w:lvlText w:val="(%5)"/>
      <w:lvlJc w:val="left"/>
      <w:pPr>
        <w:ind w:left="5040" w:hanging="360"/>
      </w:pPr>
      <w:rPr>
        <w:strike w:val="0"/>
        <w:dstrike w:val="0"/>
        <w:u w:val="none"/>
        <w:effect w:val="none"/>
      </w:rPr>
    </w:lvl>
    <w:lvl w:ilvl="5">
      <w:start w:val="1"/>
      <w:numFmt w:val="lowerLetter"/>
      <w:lvlText w:val="(%6)"/>
      <w:lvlJc w:val="left"/>
      <w:pPr>
        <w:ind w:left="5760" w:hanging="360"/>
      </w:pPr>
      <w:rPr>
        <w:strike w:val="0"/>
        <w:dstrike w:val="0"/>
        <w:u w:val="none"/>
        <w:effect w:val="none"/>
      </w:rPr>
    </w:lvl>
    <w:lvl w:ilvl="6">
      <w:start w:val="1"/>
      <w:numFmt w:val="lowerRoman"/>
      <w:lvlText w:val="(%7)"/>
      <w:lvlJc w:val="righ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44" w15:restartNumberingAfterBreak="0">
    <w:nsid w:val="783D16A7"/>
    <w:multiLevelType w:val="multilevel"/>
    <w:tmpl w:val="4FCA738E"/>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45" w15:restartNumberingAfterBreak="0">
    <w:nsid w:val="79784781"/>
    <w:multiLevelType w:val="multilevel"/>
    <w:tmpl w:val="CA8CF712"/>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46" w15:restartNumberingAfterBreak="0">
    <w:nsid w:val="79A158A0"/>
    <w:multiLevelType w:val="multilevel"/>
    <w:tmpl w:val="7E2A86F6"/>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47" w15:restartNumberingAfterBreak="0">
    <w:nsid w:val="7D1B3FA9"/>
    <w:multiLevelType w:val="multilevel"/>
    <w:tmpl w:val="0DB2D1E8"/>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48" w15:restartNumberingAfterBreak="0">
    <w:nsid w:val="7E8332CB"/>
    <w:multiLevelType w:val="hybridMultilevel"/>
    <w:tmpl w:val="515ED422"/>
    <w:lvl w:ilvl="0" w:tplc="59FA4D84">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8"/>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CCE"/>
    <w:rsid w:val="000458C6"/>
    <w:rsid w:val="000947D5"/>
    <w:rsid w:val="000A2ECF"/>
    <w:rsid w:val="00286EFD"/>
    <w:rsid w:val="005B3CCE"/>
    <w:rsid w:val="00604149"/>
    <w:rsid w:val="00822F8E"/>
    <w:rsid w:val="009C5BEB"/>
    <w:rsid w:val="00AE64B6"/>
    <w:rsid w:val="00C86D35"/>
    <w:rsid w:val="00C96CAA"/>
    <w:rsid w:val="00CD0079"/>
    <w:rsid w:val="00D66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86772"/>
  <w15:docId w15:val="{3AED998E-E573-46C7-92E0-95BE3BC5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CC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5B3C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link w:val="Heading4Char"/>
    <w:uiPriority w:val="9"/>
    <w:semiHidden/>
    <w:unhideWhenUsed/>
    <w:qFormat/>
    <w:rsid w:val="005B3CCE"/>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5B3CCE"/>
    <w:rPr>
      <w:rFonts w:ascii="Times New Roman" w:eastAsia="Times New Roman" w:hAnsi="Times New Roman" w:cs="Times New Roman"/>
      <w:b/>
      <w:bCs/>
      <w:sz w:val="24"/>
      <w:szCs w:val="24"/>
    </w:rPr>
  </w:style>
  <w:style w:type="paragraph" w:styleId="Title">
    <w:name w:val="Title"/>
    <w:basedOn w:val="Normal"/>
    <w:link w:val="TitleChar"/>
    <w:uiPriority w:val="10"/>
    <w:qFormat/>
    <w:rsid w:val="005B3CCE"/>
    <w:pPr>
      <w:spacing w:before="61"/>
      <w:ind w:left="1103" w:right="1783"/>
      <w:jc w:val="center"/>
    </w:pPr>
    <w:rPr>
      <w:b/>
      <w:bCs/>
      <w:sz w:val="44"/>
      <w:szCs w:val="44"/>
    </w:rPr>
  </w:style>
  <w:style w:type="character" w:customStyle="1" w:styleId="TitleChar">
    <w:name w:val="Title Char"/>
    <w:basedOn w:val="DefaultParagraphFont"/>
    <w:link w:val="Title"/>
    <w:uiPriority w:val="10"/>
    <w:rsid w:val="005B3CCE"/>
    <w:rPr>
      <w:rFonts w:ascii="Times New Roman" w:eastAsia="Times New Roman" w:hAnsi="Times New Roman" w:cs="Times New Roman"/>
      <w:b/>
      <w:bCs/>
      <w:sz w:val="44"/>
      <w:szCs w:val="44"/>
    </w:rPr>
  </w:style>
  <w:style w:type="paragraph" w:styleId="BodyText">
    <w:name w:val="Body Text"/>
    <w:basedOn w:val="Normal"/>
    <w:link w:val="BodyTextChar"/>
    <w:uiPriority w:val="1"/>
    <w:semiHidden/>
    <w:unhideWhenUsed/>
    <w:qFormat/>
    <w:rsid w:val="005B3CCE"/>
    <w:rPr>
      <w:sz w:val="24"/>
      <w:szCs w:val="24"/>
    </w:rPr>
  </w:style>
  <w:style w:type="character" w:customStyle="1" w:styleId="BodyTextChar">
    <w:name w:val="Body Text Char"/>
    <w:basedOn w:val="DefaultParagraphFont"/>
    <w:link w:val="BodyText"/>
    <w:uiPriority w:val="1"/>
    <w:semiHidden/>
    <w:rsid w:val="005B3CCE"/>
    <w:rPr>
      <w:rFonts w:ascii="Times New Roman" w:eastAsia="Times New Roman" w:hAnsi="Times New Roman" w:cs="Times New Roman"/>
      <w:sz w:val="24"/>
      <w:szCs w:val="24"/>
    </w:rPr>
  </w:style>
  <w:style w:type="paragraph" w:styleId="NoSpacing">
    <w:name w:val="No Spacing"/>
    <w:uiPriority w:val="1"/>
    <w:qFormat/>
    <w:rsid w:val="005B3CCE"/>
    <w:pPr>
      <w:spacing w:after="0" w:line="240" w:lineRule="auto"/>
    </w:pPr>
  </w:style>
  <w:style w:type="paragraph" w:styleId="ListParagraph">
    <w:name w:val="List Paragraph"/>
    <w:basedOn w:val="Normal"/>
    <w:uiPriority w:val="34"/>
    <w:qFormat/>
    <w:rsid w:val="005B3CCE"/>
    <w:pPr>
      <w:ind w:left="940" w:hanging="361"/>
    </w:pPr>
  </w:style>
  <w:style w:type="paragraph" w:customStyle="1" w:styleId="TableParagraph">
    <w:name w:val="Table Paragraph"/>
    <w:basedOn w:val="Normal"/>
    <w:uiPriority w:val="1"/>
    <w:qFormat/>
    <w:rsid w:val="005B3CCE"/>
    <w:pPr>
      <w:spacing w:line="251" w:lineRule="exact"/>
      <w:ind w:left="650"/>
      <w:jc w:val="center"/>
    </w:pPr>
  </w:style>
  <w:style w:type="paragraph" w:styleId="BalloonText">
    <w:name w:val="Balloon Text"/>
    <w:basedOn w:val="Normal"/>
    <w:link w:val="BalloonTextChar"/>
    <w:uiPriority w:val="99"/>
    <w:semiHidden/>
    <w:unhideWhenUsed/>
    <w:rsid w:val="005B3CCE"/>
    <w:rPr>
      <w:rFonts w:ascii="Tahoma" w:hAnsi="Tahoma" w:cs="Tahoma"/>
      <w:sz w:val="16"/>
      <w:szCs w:val="16"/>
    </w:rPr>
  </w:style>
  <w:style w:type="character" w:customStyle="1" w:styleId="BalloonTextChar">
    <w:name w:val="Balloon Text Char"/>
    <w:basedOn w:val="DefaultParagraphFont"/>
    <w:link w:val="BalloonText"/>
    <w:uiPriority w:val="99"/>
    <w:semiHidden/>
    <w:rsid w:val="005B3CCE"/>
    <w:rPr>
      <w:rFonts w:ascii="Tahoma" w:eastAsia="Times New Roman" w:hAnsi="Tahoma" w:cs="Tahoma"/>
      <w:sz w:val="16"/>
      <w:szCs w:val="16"/>
    </w:rPr>
  </w:style>
  <w:style w:type="character" w:customStyle="1" w:styleId="Heading1Char">
    <w:name w:val="Heading 1 Char"/>
    <w:basedOn w:val="DefaultParagraphFont"/>
    <w:link w:val="Heading1"/>
    <w:uiPriority w:val="9"/>
    <w:rsid w:val="005B3CC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5B3CCE"/>
    <w:rPr>
      <w:color w:val="0000FF"/>
      <w:u w:val="single"/>
    </w:rPr>
  </w:style>
  <w:style w:type="paragraph" w:styleId="Header">
    <w:name w:val="header"/>
    <w:basedOn w:val="Normal"/>
    <w:link w:val="HeaderChar"/>
    <w:uiPriority w:val="99"/>
    <w:unhideWhenUsed/>
    <w:rsid w:val="009C5BEB"/>
    <w:pPr>
      <w:tabs>
        <w:tab w:val="center" w:pos="4680"/>
        <w:tab w:val="right" w:pos="9360"/>
      </w:tabs>
    </w:pPr>
  </w:style>
  <w:style w:type="character" w:customStyle="1" w:styleId="HeaderChar">
    <w:name w:val="Header Char"/>
    <w:basedOn w:val="DefaultParagraphFont"/>
    <w:link w:val="Header"/>
    <w:uiPriority w:val="99"/>
    <w:rsid w:val="009C5BEB"/>
    <w:rPr>
      <w:rFonts w:ascii="Times New Roman" w:eastAsia="Times New Roman" w:hAnsi="Times New Roman" w:cs="Times New Roman"/>
    </w:rPr>
  </w:style>
  <w:style w:type="paragraph" w:styleId="Footer">
    <w:name w:val="footer"/>
    <w:basedOn w:val="Normal"/>
    <w:link w:val="FooterChar"/>
    <w:uiPriority w:val="99"/>
    <w:unhideWhenUsed/>
    <w:rsid w:val="009C5BEB"/>
    <w:pPr>
      <w:tabs>
        <w:tab w:val="center" w:pos="4680"/>
        <w:tab w:val="right" w:pos="9360"/>
      </w:tabs>
    </w:pPr>
  </w:style>
  <w:style w:type="character" w:customStyle="1" w:styleId="FooterChar">
    <w:name w:val="Footer Char"/>
    <w:basedOn w:val="DefaultParagraphFont"/>
    <w:link w:val="Footer"/>
    <w:uiPriority w:val="99"/>
    <w:rsid w:val="009C5BE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07773">
      <w:bodyDiv w:val="1"/>
      <w:marLeft w:val="0"/>
      <w:marRight w:val="0"/>
      <w:marTop w:val="0"/>
      <w:marBottom w:val="0"/>
      <w:divBdr>
        <w:top w:val="none" w:sz="0" w:space="0" w:color="auto"/>
        <w:left w:val="none" w:sz="0" w:space="0" w:color="auto"/>
        <w:bottom w:val="none" w:sz="0" w:space="0" w:color="auto"/>
        <w:right w:val="none" w:sz="0" w:space="0" w:color="auto"/>
      </w:divBdr>
    </w:div>
    <w:div w:id="1393311551">
      <w:bodyDiv w:val="1"/>
      <w:marLeft w:val="0"/>
      <w:marRight w:val="0"/>
      <w:marTop w:val="0"/>
      <w:marBottom w:val="0"/>
      <w:divBdr>
        <w:top w:val="none" w:sz="0" w:space="0" w:color="auto"/>
        <w:left w:val="none" w:sz="0" w:space="0" w:color="auto"/>
        <w:bottom w:val="none" w:sz="0" w:space="0" w:color="auto"/>
        <w:right w:val="none" w:sz="0" w:space="0" w:color="auto"/>
      </w:divBdr>
    </w:div>
    <w:div w:id="2089498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logic.co/blog/review-of-mega-menu-magento-2-extension-for-better-website-navigatio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logic.co/blog/ecommerce-architectur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www.tandfonline.com/doi/abs/10.1080/01449290500330448"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statista.com/statistics/234884/us-online-shopper-conversion-rate-by-devi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7765</Words>
  <Characters>44265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Enembe Verine Ichumbei</cp:lastModifiedBy>
  <cp:revision>4</cp:revision>
  <dcterms:created xsi:type="dcterms:W3CDTF">2023-06-18T21:52:00Z</dcterms:created>
  <dcterms:modified xsi:type="dcterms:W3CDTF">2023-06-18T21:56:00Z</dcterms:modified>
</cp:coreProperties>
</file>